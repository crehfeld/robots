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66CD" w:rsidRPr="0025594B" w:rsidRDefault="00A566CD" w:rsidP="00A566CD">
      <w:pPr>
        <w:pStyle w:val="NormalWeb"/>
        <w:spacing w:before="0" w:beforeAutospacing="0" w:after="0" w:afterAutospacing="0"/>
        <w:ind w:left="360"/>
        <w:jc w:val="center"/>
        <w:rPr>
          <w:b/>
          <w:color w:val="000000"/>
          <w:sz w:val="27"/>
          <w:szCs w:val="27"/>
          <w:u w:val="single"/>
        </w:rPr>
      </w:pPr>
      <w:r w:rsidRPr="0025594B">
        <w:rPr>
          <w:rFonts w:ascii="Arial" w:hAnsi="Arial" w:cs="Arial"/>
          <w:b/>
          <w:bCs/>
          <w:color w:val="0000FF"/>
          <w:sz w:val="36"/>
          <w:szCs w:val="36"/>
          <w:u w:val="single"/>
        </w:rPr>
        <w:t>“</w:t>
      </w:r>
      <w:r>
        <w:rPr>
          <w:rFonts w:ascii="Arial" w:hAnsi="Arial" w:cs="Arial"/>
          <w:b/>
          <w:bCs/>
          <w:iCs/>
          <w:color w:val="0000FF"/>
          <w:sz w:val="36"/>
          <w:szCs w:val="36"/>
          <w:u w:val="single"/>
        </w:rPr>
        <w:t>My Friendly Pinto</w:t>
      </w:r>
      <w:r w:rsidRPr="0025594B">
        <w:rPr>
          <w:rFonts w:ascii="Arial" w:hAnsi="Arial" w:cs="Arial"/>
          <w:b/>
          <w:bCs/>
          <w:iCs/>
          <w:color w:val="0000FF"/>
          <w:sz w:val="36"/>
          <w:szCs w:val="36"/>
          <w:u w:val="single"/>
        </w:rPr>
        <w:t>s</w:t>
      </w:r>
      <w:r w:rsidRPr="0025594B">
        <w:rPr>
          <w:rFonts w:ascii="Arial" w:hAnsi="Arial" w:cs="Arial"/>
          <w:b/>
          <w:bCs/>
          <w:color w:val="0000FF"/>
          <w:sz w:val="36"/>
          <w:szCs w:val="36"/>
          <w:u w:val="single"/>
        </w:rPr>
        <w:t xml:space="preserve">” </w:t>
      </w:r>
    </w:p>
    <w:p w:rsidR="00A566CD" w:rsidRDefault="00A566CD" w:rsidP="00A566CD">
      <w:pPr>
        <w:pStyle w:val="NormalWeb"/>
        <w:spacing w:before="0" w:beforeAutospacing="0" w:after="0" w:afterAutospacing="0"/>
        <w:ind w:left="360"/>
        <w:jc w:val="center"/>
        <w:rPr>
          <w:color w:val="000000"/>
          <w:sz w:val="27"/>
          <w:szCs w:val="27"/>
        </w:rPr>
      </w:pPr>
      <w:r>
        <w:rPr>
          <w:rFonts w:ascii="Arial" w:hAnsi="Arial" w:cs="Arial"/>
          <w:b/>
          <w:bCs/>
          <w:color w:val="0000FF"/>
          <w:sz w:val="36"/>
          <w:szCs w:val="36"/>
          <w:u w:val="single"/>
        </w:rPr>
        <w:t>A Multi-Service Robot Cluster</w:t>
      </w:r>
    </w:p>
    <w:p w:rsidR="00A566CD" w:rsidRDefault="00A566CD" w:rsidP="00A566CD">
      <w:pPr>
        <w:pStyle w:val="Title"/>
      </w:pPr>
    </w:p>
    <w:p w:rsidR="00A566CD" w:rsidRPr="0087526E" w:rsidRDefault="00A566CD" w:rsidP="00A566CD">
      <w:pPr>
        <w:pStyle w:val="CoverTitleInstructions"/>
        <w:rPr>
          <w:rFonts w:ascii="Arial" w:hAnsi="Arial" w:cs="Arial"/>
          <w:i w:val="0"/>
        </w:rPr>
      </w:pPr>
      <w:r w:rsidRPr="0087526E">
        <w:rPr>
          <w:rFonts w:ascii="Arial" w:hAnsi="Arial" w:cs="Arial"/>
          <w:i w:val="0"/>
        </w:rPr>
        <w:t>Version 1.</w:t>
      </w:r>
      <w:del w:id="0" w:author="abais" w:date="2012-07-08T22:36:00Z">
        <w:r w:rsidR="00D14834" w:rsidDel="005C1DC8">
          <w:rPr>
            <w:rFonts w:ascii="Arial" w:hAnsi="Arial" w:cs="Arial"/>
            <w:i w:val="0"/>
          </w:rPr>
          <w:delText>1</w:delText>
        </w:r>
      </w:del>
      <w:ins w:id="1" w:author="abais" w:date="2012-07-08T22:36:00Z">
        <w:r w:rsidR="005C1DC8">
          <w:rPr>
            <w:rFonts w:ascii="Arial" w:hAnsi="Arial" w:cs="Arial"/>
            <w:i w:val="0"/>
          </w:rPr>
          <w:t>2</w:t>
        </w:r>
      </w:ins>
    </w:p>
    <w:p w:rsidR="00A566CD" w:rsidRDefault="00A566CD" w:rsidP="00A566CD">
      <w:pPr>
        <w:pStyle w:val="Title2"/>
      </w:pPr>
    </w:p>
    <w:p w:rsidR="00A566CD" w:rsidRPr="008F5993" w:rsidRDefault="006B4B49" w:rsidP="00A566CD">
      <w:pPr>
        <w:pStyle w:val="Title2"/>
      </w:pPr>
      <w:r>
        <w:t>Software Functional Specifications</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80"/>
        <w:gridCol w:w="7560"/>
      </w:tblGrid>
      <w:tr w:rsidR="00A566CD" w:rsidTr="00A566CD">
        <w:tc>
          <w:tcPr>
            <w:tcW w:w="1980" w:type="dxa"/>
            <w:shd w:val="pct12" w:color="auto" w:fill="FFFFFF"/>
          </w:tcPr>
          <w:p w:rsidR="00A566CD" w:rsidRDefault="00A566CD" w:rsidP="00A566CD">
            <w:pPr>
              <w:spacing w:before="60" w:after="60"/>
              <w:rPr>
                <w:rFonts w:ascii="Arial" w:hAnsi="Arial"/>
                <w:b/>
                <w:sz w:val="22"/>
              </w:rPr>
            </w:pPr>
            <w:r>
              <w:rPr>
                <w:rFonts w:ascii="Arial" w:hAnsi="Arial"/>
                <w:b/>
                <w:sz w:val="22"/>
              </w:rPr>
              <w:t>Team:</w:t>
            </w:r>
          </w:p>
        </w:tc>
        <w:tc>
          <w:tcPr>
            <w:tcW w:w="7560" w:type="dxa"/>
          </w:tcPr>
          <w:p w:rsidR="00A566CD" w:rsidRDefault="00A566CD" w:rsidP="00A566CD">
            <w:pPr>
              <w:spacing w:before="60" w:after="60"/>
              <w:rPr>
                <w:rFonts w:ascii="Arial" w:hAnsi="Arial"/>
                <w:sz w:val="22"/>
              </w:rPr>
            </w:pPr>
            <w:r>
              <w:rPr>
                <w:rFonts w:ascii="Arial" w:hAnsi="Arial"/>
                <w:sz w:val="22"/>
              </w:rPr>
              <w:t>Abhishek Bais, Chris Rehfeld, Charles Le and Akshay Hegde</w:t>
            </w:r>
          </w:p>
        </w:tc>
      </w:tr>
      <w:tr w:rsidR="00A566CD" w:rsidTr="00A566CD">
        <w:tc>
          <w:tcPr>
            <w:tcW w:w="1980" w:type="dxa"/>
            <w:shd w:val="pct12" w:color="auto" w:fill="FFFFFF"/>
          </w:tcPr>
          <w:p w:rsidR="00A566CD" w:rsidRDefault="00A566CD" w:rsidP="00A566CD">
            <w:pPr>
              <w:spacing w:before="60" w:after="60"/>
              <w:rPr>
                <w:rFonts w:ascii="Arial" w:hAnsi="Arial"/>
                <w:b/>
                <w:sz w:val="22"/>
              </w:rPr>
            </w:pPr>
            <w:r>
              <w:rPr>
                <w:rFonts w:ascii="Arial" w:hAnsi="Arial"/>
                <w:b/>
                <w:sz w:val="22"/>
              </w:rPr>
              <w:t>Team Names:</w:t>
            </w:r>
          </w:p>
        </w:tc>
        <w:tc>
          <w:tcPr>
            <w:tcW w:w="7560" w:type="dxa"/>
          </w:tcPr>
          <w:p w:rsidR="00A566CD" w:rsidRDefault="00A566CD" w:rsidP="00A566CD">
            <w:pPr>
              <w:spacing w:before="60" w:after="60"/>
              <w:rPr>
                <w:rFonts w:ascii="Arial" w:hAnsi="Arial"/>
                <w:sz w:val="22"/>
              </w:rPr>
            </w:pPr>
            <w:r>
              <w:t>Plz Send The Codes</w:t>
            </w:r>
          </w:p>
        </w:tc>
      </w:tr>
      <w:tr w:rsidR="00A566CD" w:rsidTr="00A566CD">
        <w:tc>
          <w:tcPr>
            <w:tcW w:w="1980" w:type="dxa"/>
            <w:shd w:val="pct12" w:color="auto" w:fill="FFFFFF"/>
          </w:tcPr>
          <w:p w:rsidR="00A566CD" w:rsidRDefault="00A566CD" w:rsidP="00A566CD">
            <w:pPr>
              <w:spacing w:before="60" w:after="60"/>
              <w:rPr>
                <w:rFonts w:ascii="Arial" w:hAnsi="Arial"/>
                <w:b/>
                <w:sz w:val="22"/>
              </w:rPr>
            </w:pPr>
            <w:r>
              <w:rPr>
                <w:rFonts w:ascii="Arial" w:hAnsi="Arial"/>
                <w:b/>
                <w:sz w:val="22"/>
              </w:rPr>
              <w:t>Date:</w:t>
            </w:r>
          </w:p>
        </w:tc>
        <w:tc>
          <w:tcPr>
            <w:tcW w:w="7560" w:type="dxa"/>
          </w:tcPr>
          <w:p w:rsidR="00A566CD" w:rsidRDefault="00A566CD" w:rsidP="00A566CD">
            <w:pPr>
              <w:spacing w:before="60" w:after="60"/>
              <w:rPr>
                <w:rFonts w:ascii="Arial" w:hAnsi="Arial"/>
                <w:sz w:val="22"/>
              </w:rPr>
            </w:pPr>
            <w:del w:id="2" w:author="abais" w:date="2012-07-08T22:32:00Z">
              <w:r w:rsidDel="005C1DC8">
                <w:rPr>
                  <w:rFonts w:ascii="Arial" w:hAnsi="Arial"/>
                  <w:sz w:val="22"/>
                </w:rPr>
                <w:delText>06/</w:delText>
              </w:r>
              <w:r w:rsidR="00CF1D52" w:rsidDel="005C1DC8">
                <w:rPr>
                  <w:rFonts w:ascii="Arial" w:hAnsi="Arial"/>
                  <w:sz w:val="22"/>
                </w:rPr>
                <w:delText>30</w:delText>
              </w:r>
              <w:r w:rsidDel="005C1DC8">
                <w:rPr>
                  <w:rFonts w:ascii="Arial" w:hAnsi="Arial"/>
                  <w:sz w:val="22"/>
                </w:rPr>
                <w:delText>/2012</w:delText>
              </w:r>
            </w:del>
            <w:ins w:id="3" w:author="abais" w:date="2012-07-08T22:32:00Z">
              <w:r w:rsidR="005C1DC8">
                <w:rPr>
                  <w:rFonts w:ascii="Arial" w:hAnsi="Arial"/>
                  <w:sz w:val="22"/>
                </w:rPr>
                <w:t xml:space="preserve"> 07/08/2012</w:t>
              </w:r>
            </w:ins>
          </w:p>
        </w:tc>
      </w:tr>
    </w:tbl>
    <w:p w:rsidR="00A566CD" w:rsidRDefault="00A566CD" w:rsidP="00A566CD">
      <w:pPr>
        <w:pStyle w:val="Title2"/>
      </w:pPr>
    </w:p>
    <w:p w:rsidR="00A566CD" w:rsidRDefault="00A566CD" w:rsidP="00A566CD">
      <w:pPr>
        <w:pStyle w:val="Title2"/>
      </w:pPr>
    </w:p>
    <w:p w:rsidR="00A566CD" w:rsidRDefault="00A566CD" w:rsidP="00A566CD">
      <w:pPr>
        <w:pStyle w:val="CoverTitleInstructions"/>
      </w:pPr>
      <w:r>
        <w:rPr>
          <w:rFonts w:ascii="Verdana" w:hAnsi="Verdana"/>
          <w:noProof/>
        </w:rPr>
        <w:drawing>
          <wp:inline distT="0" distB="0" distL="0" distR="0">
            <wp:extent cx="1333500" cy="1371600"/>
            <wp:effectExtent l="0" t="0" r="0" b="0"/>
            <wp:docPr id="2" name="Picture 2" descr="C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S Logo"/>
                    <pic:cNvPicPr>
                      <a:picLocks noChangeAspect="1" noChangeArrowheads="1"/>
                    </pic:cNvPicPr>
                  </pic:nvPicPr>
                  <pic:blipFill>
                    <a:blip r:embed="rId8" r:link="rId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3500" cy="1371600"/>
                    </a:xfrm>
                    <a:prstGeom prst="rect">
                      <a:avLst/>
                    </a:prstGeom>
                    <a:noFill/>
                    <a:ln>
                      <a:noFill/>
                    </a:ln>
                  </pic:spPr>
                </pic:pic>
              </a:graphicData>
            </a:graphic>
          </wp:inline>
        </w:drawing>
      </w:r>
    </w:p>
    <w:p w:rsidR="00A566CD" w:rsidRPr="005068FD" w:rsidRDefault="00A566CD" w:rsidP="00A566CD">
      <w:pPr>
        <w:pStyle w:val="CoverTitleInstructions"/>
      </w:pPr>
    </w:p>
    <w:p w:rsidR="00A566CD" w:rsidRPr="00CD0220" w:rsidRDefault="00A566CD" w:rsidP="00A566CD">
      <w:pPr>
        <w:pStyle w:val="CoverTitleInstructions"/>
      </w:pPr>
    </w:p>
    <w:p w:rsidR="00A566CD" w:rsidRDefault="00A566CD" w:rsidP="00A566CD">
      <w:pPr>
        <w:pStyle w:val="Title2"/>
      </w:pPr>
      <w:r>
        <w:t xml:space="preserve">     </w:t>
      </w:r>
      <w:ins w:id="4" w:author="abais" w:date="2012-07-08T22:32:00Z">
        <w:r w:rsidR="005C1DC8">
          <w:t>July 08</w:t>
        </w:r>
      </w:ins>
      <w:del w:id="5" w:author="abais" w:date="2012-07-08T22:32:00Z">
        <w:r w:rsidDel="005C1DC8">
          <w:delText>June</w:delText>
        </w:r>
        <w:r w:rsidR="00CF1D52" w:rsidDel="005C1DC8">
          <w:delText xml:space="preserve"> 30</w:delText>
        </w:r>
      </w:del>
      <w:r>
        <w:t>, 2012</w:t>
      </w:r>
    </w:p>
    <w:p w:rsidR="00A566CD" w:rsidRDefault="00A566CD" w:rsidP="00A566CD">
      <w:pPr>
        <w:pStyle w:val="Title2"/>
      </w:pPr>
    </w:p>
    <w:p w:rsidR="00A566CD" w:rsidRDefault="00A566CD" w:rsidP="00A566CD">
      <w:pPr>
        <w:pStyle w:val="Title2"/>
      </w:pPr>
    </w:p>
    <w:p w:rsidR="00A566CD" w:rsidRDefault="00A566CD" w:rsidP="00A566CD">
      <w:pPr>
        <w:pStyle w:val="Title2"/>
      </w:pPr>
    </w:p>
    <w:p w:rsidR="00A566CD" w:rsidRDefault="00A566CD" w:rsidP="0025594B">
      <w:pPr>
        <w:pStyle w:val="NormalWeb"/>
        <w:spacing w:before="0" w:beforeAutospacing="0" w:after="0" w:afterAutospacing="0"/>
        <w:ind w:left="360"/>
        <w:jc w:val="center"/>
        <w:rPr>
          <w:b/>
          <w:bCs/>
          <w:color w:val="0000FF"/>
          <w:sz w:val="36"/>
          <w:szCs w:val="36"/>
          <w:u w:val="single"/>
        </w:rPr>
      </w:pPr>
    </w:p>
    <w:p w:rsidR="0087526E" w:rsidRDefault="0087526E" w:rsidP="004B5DDD">
      <w:pPr>
        <w:pStyle w:val="Title2"/>
      </w:pPr>
    </w:p>
    <w:p w:rsidR="0087526E" w:rsidRDefault="0087526E" w:rsidP="004B5DDD">
      <w:pPr>
        <w:pStyle w:val="Title2"/>
      </w:pPr>
    </w:p>
    <w:p w:rsidR="0087526E" w:rsidRDefault="0087526E" w:rsidP="004B5DDD">
      <w:pPr>
        <w:pStyle w:val="Title2"/>
      </w:pPr>
    </w:p>
    <w:p w:rsidR="0087526E" w:rsidRDefault="0087526E" w:rsidP="004B5DDD">
      <w:pPr>
        <w:pStyle w:val="Title2"/>
      </w:pPr>
    </w:p>
    <w:p w:rsidR="0087526E" w:rsidRDefault="0087526E" w:rsidP="004B5DDD">
      <w:pPr>
        <w:pStyle w:val="Title2"/>
      </w:pPr>
    </w:p>
    <w:p w:rsidR="0087526E" w:rsidRDefault="0087526E" w:rsidP="004B5DDD">
      <w:pPr>
        <w:pStyle w:val="Title2"/>
      </w:pPr>
    </w:p>
    <w:p w:rsidR="004B5DDD" w:rsidRPr="00975AB4" w:rsidRDefault="004B5DDD" w:rsidP="004B5DDD">
      <w:pPr>
        <w:pStyle w:val="BodyText"/>
        <w:sectPr w:rsidR="004B5DDD" w:rsidRPr="00975AB4" w:rsidSect="00F53A94">
          <w:footerReference w:type="even" r:id="rId10"/>
          <w:footerReference w:type="default" r:id="rId11"/>
          <w:footerReference w:type="first" r:id="rId12"/>
          <w:pgSz w:w="12240" w:h="15840" w:code="1"/>
          <w:pgMar w:top="1440" w:right="1440" w:bottom="1440" w:left="1440" w:header="720" w:footer="720" w:gutter="0"/>
          <w:pgNumType w:fmt="lowerRoman" w:start="1"/>
          <w:cols w:space="720"/>
          <w:docGrid w:linePitch="360"/>
        </w:sectPr>
      </w:pPr>
    </w:p>
    <w:p w:rsidR="006C6BE1" w:rsidRPr="005A2BDB" w:rsidRDefault="004B5DDD" w:rsidP="00302967">
      <w:pPr>
        <w:pStyle w:val="Title2"/>
        <w:rPr>
          <w:rFonts w:ascii="Times New Roman" w:hAnsi="Times New Roman" w:cs="Times New Roman"/>
        </w:rPr>
      </w:pPr>
      <w:r w:rsidRPr="005A2BDB">
        <w:rPr>
          <w:rFonts w:ascii="Times New Roman" w:hAnsi="Times New Roman" w:cs="Times New Roman"/>
        </w:rPr>
        <w:lastRenderedPageBreak/>
        <w:t>Revision History</w:t>
      </w:r>
    </w:p>
    <w:tbl>
      <w:tblPr>
        <w:tblW w:w="0" w:type="auto"/>
        <w:tblInd w:w="-12" w:type="dxa"/>
        <w:tblLayout w:type="fixed"/>
        <w:tblLook w:val="0000"/>
      </w:tblPr>
      <w:tblGrid>
        <w:gridCol w:w="1728"/>
        <w:gridCol w:w="1080"/>
        <w:gridCol w:w="3972"/>
        <w:gridCol w:w="2749"/>
      </w:tblGrid>
      <w:tr w:rsidR="006C6BE1" w:rsidTr="00F53A94">
        <w:tc>
          <w:tcPr>
            <w:tcW w:w="1728" w:type="dxa"/>
            <w:tcBorders>
              <w:top w:val="single" w:sz="4" w:space="0" w:color="000000"/>
              <w:left w:val="single" w:sz="4" w:space="0" w:color="000000"/>
              <w:bottom w:val="single" w:sz="4" w:space="0" w:color="auto"/>
              <w:right w:val="nil"/>
            </w:tcBorders>
            <w:shd w:val="clear" w:color="auto" w:fill="CCCCCC"/>
          </w:tcPr>
          <w:p w:rsidR="006C6BE1" w:rsidRDefault="006C6BE1" w:rsidP="00F53A94">
            <w:pPr>
              <w:pStyle w:val="TableHeading"/>
            </w:pPr>
            <w:r>
              <w:t>Date</w:t>
            </w:r>
          </w:p>
        </w:tc>
        <w:tc>
          <w:tcPr>
            <w:tcW w:w="1080" w:type="dxa"/>
            <w:tcBorders>
              <w:top w:val="single" w:sz="4" w:space="0" w:color="000000"/>
              <w:left w:val="single" w:sz="4" w:space="0" w:color="000000"/>
              <w:bottom w:val="single" w:sz="4" w:space="0" w:color="auto"/>
              <w:right w:val="nil"/>
            </w:tcBorders>
            <w:shd w:val="clear" w:color="auto" w:fill="CCCCCC"/>
          </w:tcPr>
          <w:p w:rsidR="006C6BE1" w:rsidRDefault="006C6BE1" w:rsidP="00F53A94">
            <w:pPr>
              <w:pStyle w:val="TableHeading"/>
            </w:pPr>
            <w:r>
              <w:t>Version</w:t>
            </w:r>
          </w:p>
        </w:tc>
        <w:tc>
          <w:tcPr>
            <w:tcW w:w="3972" w:type="dxa"/>
            <w:tcBorders>
              <w:top w:val="single" w:sz="4" w:space="0" w:color="000000"/>
              <w:left w:val="single" w:sz="4" w:space="0" w:color="000000"/>
              <w:bottom w:val="single" w:sz="4" w:space="0" w:color="auto"/>
              <w:right w:val="nil"/>
            </w:tcBorders>
            <w:shd w:val="clear" w:color="auto" w:fill="CCCCCC"/>
          </w:tcPr>
          <w:p w:rsidR="006C6BE1" w:rsidRDefault="006C6BE1" w:rsidP="00F53A94">
            <w:pPr>
              <w:pStyle w:val="TableHeading"/>
            </w:pPr>
            <w:r>
              <w:t>Description</w:t>
            </w:r>
          </w:p>
        </w:tc>
        <w:tc>
          <w:tcPr>
            <w:tcW w:w="2749" w:type="dxa"/>
            <w:tcBorders>
              <w:top w:val="single" w:sz="4" w:space="0" w:color="000000"/>
              <w:left w:val="single" w:sz="4" w:space="0" w:color="000000"/>
              <w:bottom w:val="single" w:sz="4" w:space="0" w:color="auto"/>
              <w:right w:val="single" w:sz="4" w:space="0" w:color="000000"/>
            </w:tcBorders>
            <w:shd w:val="clear" w:color="auto" w:fill="CCCCCC"/>
          </w:tcPr>
          <w:p w:rsidR="006C6BE1" w:rsidRDefault="006C6BE1" w:rsidP="00F53A94">
            <w:pPr>
              <w:pStyle w:val="TableHeading"/>
            </w:pPr>
            <w:r>
              <w:t>Author</w:t>
            </w:r>
          </w:p>
        </w:tc>
      </w:tr>
      <w:tr w:rsidR="006C6BE1" w:rsidTr="00F53A94">
        <w:trPr>
          <w:cantSplit/>
        </w:trPr>
        <w:tc>
          <w:tcPr>
            <w:tcW w:w="1728" w:type="dxa"/>
            <w:tcBorders>
              <w:top w:val="single" w:sz="4" w:space="0" w:color="auto"/>
              <w:left w:val="single" w:sz="4" w:space="0" w:color="auto"/>
              <w:bottom w:val="single" w:sz="4" w:space="0" w:color="auto"/>
              <w:right w:val="single" w:sz="4" w:space="0" w:color="auto"/>
            </w:tcBorders>
          </w:tcPr>
          <w:p w:rsidR="0025594B" w:rsidRPr="005A2BDB" w:rsidRDefault="0025594B" w:rsidP="00F53A94">
            <w:pPr>
              <w:pStyle w:val="TableText0"/>
              <w:rPr>
                <w:sz w:val="22"/>
                <w:szCs w:val="22"/>
              </w:rPr>
            </w:pPr>
          </w:p>
          <w:p w:rsidR="006C6BE1" w:rsidRPr="005A2BDB" w:rsidRDefault="0087526E" w:rsidP="00F53A94">
            <w:pPr>
              <w:pStyle w:val="TableText0"/>
              <w:rPr>
                <w:sz w:val="22"/>
                <w:szCs w:val="22"/>
              </w:rPr>
            </w:pPr>
            <w:r w:rsidRPr="005A2BDB">
              <w:rPr>
                <w:sz w:val="22"/>
                <w:szCs w:val="22"/>
              </w:rPr>
              <w:t xml:space="preserve">June </w:t>
            </w:r>
            <w:r w:rsidR="00CF1D52">
              <w:rPr>
                <w:sz w:val="22"/>
                <w:szCs w:val="22"/>
              </w:rPr>
              <w:t xml:space="preserve">15, </w:t>
            </w:r>
            <w:r w:rsidRPr="005A2BDB">
              <w:rPr>
                <w:sz w:val="22"/>
                <w:szCs w:val="22"/>
              </w:rPr>
              <w:t>2012</w:t>
            </w:r>
          </w:p>
        </w:tc>
        <w:tc>
          <w:tcPr>
            <w:tcW w:w="1080" w:type="dxa"/>
            <w:tcBorders>
              <w:top w:val="single" w:sz="4" w:space="0" w:color="auto"/>
              <w:left w:val="single" w:sz="4" w:space="0" w:color="auto"/>
              <w:bottom w:val="single" w:sz="4" w:space="0" w:color="auto"/>
              <w:right w:val="single" w:sz="4" w:space="0" w:color="auto"/>
            </w:tcBorders>
          </w:tcPr>
          <w:p w:rsidR="0025594B" w:rsidRPr="005A2BDB" w:rsidRDefault="0025594B" w:rsidP="00F53A94">
            <w:pPr>
              <w:pStyle w:val="TableText0"/>
              <w:rPr>
                <w:sz w:val="22"/>
                <w:szCs w:val="22"/>
              </w:rPr>
            </w:pPr>
          </w:p>
          <w:p w:rsidR="006C6BE1" w:rsidRPr="005A2BDB" w:rsidRDefault="006C6BE1" w:rsidP="00F53A94">
            <w:pPr>
              <w:pStyle w:val="TableText0"/>
              <w:rPr>
                <w:sz w:val="22"/>
                <w:szCs w:val="22"/>
              </w:rPr>
            </w:pPr>
            <w:r w:rsidRPr="005A2BDB">
              <w:rPr>
                <w:sz w:val="22"/>
                <w:szCs w:val="22"/>
              </w:rPr>
              <w:t>1.0</w:t>
            </w:r>
          </w:p>
        </w:tc>
        <w:tc>
          <w:tcPr>
            <w:tcW w:w="3972" w:type="dxa"/>
            <w:tcBorders>
              <w:top w:val="single" w:sz="4" w:space="0" w:color="auto"/>
              <w:left w:val="single" w:sz="4" w:space="0" w:color="auto"/>
              <w:bottom w:val="single" w:sz="4" w:space="0" w:color="auto"/>
              <w:right w:val="single" w:sz="4" w:space="0" w:color="auto"/>
            </w:tcBorders>
          </w:tcPr>
          <w:p w:rsidR="0025594B" w:rsidRPr="005A2BDB" w:rsidRDefault="0025594B" w:rsidP="0025594B">
            <w:pPr>
              <w:spacing w:line="0" w:lineRule="atLeast"/>
              <w:rPr>
                <w:color w:val="000000"/>
                <w:sz w:val="22"/>
                <w:szCs w:val="22"/>
              </w:rPr>
            </w:pPr>
          </w:p>
          <w:p w:rsidR="003F415C" w:rsidRPr="005A2BDB" w:rsidRDefault="0025594B" w:rsidP="003F415C">
            <w:pPr>
              <w:spacing w:line="0" w:lineRule="atLeast"/>
              <w:rPr>
                <w:color w:val="000000"/>
                <w:sz w:val="22"/>
                <w:szCs w:val="22"/>
              </w:rPr>
            </w:pPr>
            <w:r w:rsidRPr="005A2BDB">
              <w:rPr>
                <w:color w:val="000000"/>
                <w:sz w:val="22"/>
                <w:szCs w:val="22"/>
              </w:rPr>
              <w:t xml:space="preserve">Functional Specifications and Use Case descriptions of </w:t>
            </w:r>
            <w:r w:rsidR="003F415C" w:rsidRPr="005A2BDB">
              <w:rPr>
                <w:color w:val="000000"/>
                <w:sz w:val="22"/>
                <w:szCs w:val="22"/>
              </w:rPr>
              <w:t xml:space="preserve">“My Friendly </w:t>
            </w:r>
            <w:r w:rsidR="00B508CD">
              <w:rPr>
                <w:color w:val="000000"/>
                <w:sz w:val="22"/>
                <w:szCs w:val="22"/>
              </w:rPr>
              <w:t>Pintos</w:t>
            </w:r>
            <w:r w:rsidR="003F415C" w:rsidRPr="005A2BDB">
              <w:rPr>
                <w:color w:val="000000"/>
                <w:sz w:val="22"/>
                <w:szCs w:val="22"/>
              </w:rPr>
              <w:t xml:space="preserve">”, </w:t>
            </w:r>
          </w:p>
          <w:p w:rsidR="006C6BE1" w:rsidRPr="005A2BDB" w:rsidRDefault="003F415C" w:rsidP="003F415C">
            <w:pPr>
              <w:spacing w:line="0" w:lineRule="atLeast"/>
              <w:rPr>
                <w:sz w:val="22"/>
                <w:szCs w:val="22"/>
              </w:rPr>
            </w:pPr>
            <w:r w:rsidRPr="005A2BDB">
              <w:rPr>
                <w:color w:val="000000"/>
                <w:sz w:val="22"/>
                <w:szCs w:val="22"/>
              </w:rPr>
              <w:t>A Multi Service-Robot Cluster.</w:t>
            </w:r>
            <w:r w:rsidR="0025594B" w:rsidRPr="005A2BDB">
              <w:rPr>
                <w:color w:val="000000"/>
                <w:sz w:val="22"/>
                <w:szCs w:val="22"/>
              </w:rPr>
              <w:t xml:space="preserve"> </w:t>
            </w:r>
          </w:p>
        </w:tc>
        <w:tc>
          <w:tcPr>
            <w:tcW w:w="2749" w:type="dxa"/>
            <w:tcBorders>
              <w:top w:val="single" w:sz="4" w:space="0" w:color="auto"/>
              <w:left w:val="single" w:sz="4" w:space="0" w:color="auto"/>
              <w:bottom w:val="single" w:sz="4" w:space="0" w:color="auto"/>
              <w:right w:val="single" w:sz="4" w:space="0" w:color="auto"/>
            </w:tcBorders>
          </w:tcPr>
          <w:p w:rsidR="0025594B" w:rsidRPr="005A2BDB" w:rsidRDefault="0025594B" w:rsidP="00F53A94">
            <w:pPr>
              <w:pStyle w:val="TableText0"/>
              <w:rPr>
                <w:sz w:val="22"/>
                <w:szCs w:val="22"/>
              </w:rPr>
            </w:pPr>
          </w:p>
          <w:p w:rsidR="006C6BE1" w:rsidRPr="00A566CD" w:rsidRDefault="00A566CD" w:rsidP="00F53A94">
            <w:pPr>
              <w:pStyle w:val="TableText0"/>
              <w:rPr>
                <w:sz w:val="24"/>
                <w:szCs w:val="24"/>
              </w:rPr>
            </w:pPr>
            <w:r w:rsidRPr="00A566CD">
              <w:rPr>
                <w:sz w:val="24"/>
                <w:szCs w:val="24"/>
              </w:rPr>
              <w:t xml:space="preserve">Plz Send The Codes </w:t>
            </w:r>
            <w:r w:rsidR="00C406BF" w:rsidRPr="00A566CD">
              <w:rPr>
                <w:sz w:val="24"/>
                <w:szCs w:val="24"/>
              </w:rPr>
              <w:t>team</w:t>
            </w:r>
          </w:p>
        </w:tc>
      </w:tr>
      <w:tr w:rsidR="006C6BE1" w:rsidTr="00F53A94">
        <w:trPr>
          <w:cantSplit/>
        </w:trPr>
        <w:tc>
          <w:tcPr>
            <w:tcW w:w="1728" w:type="dxa"/>
            <w:tcBorders>
              <w:top w:val="single" w:sz="4" w:space="0" w:color="auto"/>
              <w:left w:val="single" w:sz="4" w:space="0" w:color="auto"/>
              <w:bottom w:val="single" w:sz="4" w:space="0" w:color="auto"/>
              <w:right w:val="single" w:sz="4" w:space="0" w:color="auto"/>
            </w:tcBorders>
          </w:tcPr>
          <w:p w:rsidR="006C6BE1" w:rsidRPr="009512A6" w:rsidRDefault="00CF1D52" w:rsidP="00F53A94">
            <w:pPr>
              <w:pStyle w:val="TableText0"/>
              <w:rPr>
                <w:sz w:val="22"/>
                <w:szCs w:val="22"/>
              </w:rPr>
            </w:pPr>
            <w:r>
              <w:rPr>
                <w:sz w:val="22"/>
                <w:szCs w:val="22"/>
              </w:rPr>
              <w:t>June 30, 2012</w:t>
            </w:r>
          </w:p>
        </w:tc>
        <w:tc>
          <w:tcPr>
            <w:tcW w:w="1080" w:type="dxa"/>
            <w:tcBorders>
              <w:top w:val="single" w:sz="4" w:space="0" w:color="auto"/>
              <w:left w:val="single" w:sz="4" w:space="0" w:color="auto"/>
              <w:bottom w:val="single" w:sz="4" w:space="0" w:color="auto"/>
              <w:right w:val="single" w:sz="4" w:space="0" w:color="auto"/>
            </w:tcBorders>
          </w:tcPr>
          <w:p w:rsidR="006C6BE1" w:rsidRDefault="00CF1D52" w:rsidP="00F53A94">
            <w:pPr>
              <w:pStyle w:val="TableText0"/>
            </w:pPr>
            <w:r>
              <w:t>1.1</w:t>
            </w:r>
          </w:p>
        </w:tc>
        <w:tc>
          <w:tcPr>
            <w:tcW w:w="3972" w:type="dxa"/>
            <w:tcBorders>
              <w:top w:val="single" w:sz="4" w:space="0" w:color="auto"/>
              <w:left w:val="single" w:sz="4" w:space="0" w:color="auto"/>
              <w:bottom w:val="single" w:sz="4" w:space="0" w:color="auto"/>
              <w:right w:val="single" w:sz="4" w:space="0" w:color="auto"/>
            </w:tcBorders>
          </w:tcPr>
          <w:p w:rsidR="006C6BE1" w:rsidRDefault="00CF1D52" w:rsidP="00F53A94">
            <w:pPr>
              <w:pStyle w:val="TableText0"/>
              <w:rPr>
                <w:sz w:val="22"/>
                <w:szCs w:val="22"/>
              </w:rPr>
            </w:pPr>
            <w:r>
              <w:rPr>
                <w:sz w:val="22"/>
                <w:szCs w:val="22"/>
              </w:rPr>
              <w:t xml:space="preserve">1. Incorporated changes to </w:t>
            </w:r>
            <w:r w:rsidR="005B3E39">
              <w:rPr>
                <w:sz w:val="22"/>
                <w:szCs w:val="22"/>
              </w:rPr>
              <w:t>highlight</w:t>
            </w:r>
            <w:r w:rsidR="00D37A2F">
              <w:rPr>
                <w:sz w:val="22"/>
                <w:szCs w:val="22"/>
              </w:rPr>
              <w:t xml:space="preserve"> where “</w:t>
            </w:r>
            <w:r w:rsidR="00D37A2F" w:rsidRPr="009512A6">
              <w:rPr>
                <w:i/>
                <w:sz w:val="22"/>
                <w:szCs w:val="22"/>
              </w:rPr>
              <w:t>My Friendly Pintos</w:t>
            </w:r>
            <w:r w:rsidR="00D37A2F">
              <w:rPr>
                <w:sz w:val="22"/>
                <w:szCs w:val="22"/>
              </w:rPr>
              <w:t>” can be put to use.</w:t>
            </w:r>
          </w:p>
          <w:p w:rsidR="00D37A2F" w:rsidRDefault="00855D71" w:rsidP="00F53A94">
            <w:pPr>
              <w:pStyle w:val="TableText0"/>
              <w:rPr>
                <w:sz w:val="22"/>
                <w:szCs w:val="22"/>
              </w:rPr>
            </w:pPr>
            <w:r>
              <w:rPr>
                <w:sz w:val="22"/>
                <w:szCs w:val="22"/>
              </w:rPr>
              <w:t>2. Changes in the document structure.</w:t>
            </w:r>
          </w:p>
          <w:p w:rsidR="00855D71" w:rsidRPr="009512A6" w:rsidRDefault="00855D71" w:rsidP="00F53A94">
            <w:pPr>
              <w:pStyle w:val="TableText0"/>
              <w:rPr>
                <w:sz w:val="22"/>
                <w:szCs w:val="22"/>
              </w:rPr>
            </w:pPr>
            <w:r>
              <w:rPr>
                <w:sz w:val="22"/>
                <w:szCs w:val="22"/>
              </w:rPr>
              <w:t>3. Added Business Rules</w:t>
            </w:r>
          </w:p>
        </w:tc>
        <w:tc>
          <w:tcPr>
            <w:tcW w:w="2749" w:type="dxa"/>
            <w:tcBorders>
              <w:top w:val="single" w:sz="4" w:space="0" w:color="auto"/>
              <w:left w:val="single" w:sz="4" w:space="0" w:color="auto"/>
              <w:bottom w:val="single" w:sz="4" w:space="0" w:color="auto"/>
              <w:right w:val="single" w:sz="4" w:space="0" w:color="auto"/>
            </w:tcBorders>
          </w:tcPr>
          <w:p w:rsidR="006C6BE1" w:rsidRDefault="00D37A2F" w:rsidP="00F53A94">
            <w:pPr>
              <w:pStyle w:val="TableText0"/>
            </w:pPr>
            <w:r w:rsidRPr="00A566CD">
              <w:rPr>
                <w:sz w:val="24"/>
                <w:szCs w:val="24"/>
              </w:rPr>
              <w:t>Plz Send The Codes team</w:t>
            </w:r>
          </w:p>
        </w:tc>
      </w:tr>
      <w:tr w:rsidR="005C1DC8" w:rsidTr="00F53A94">
        <w:trPr>
          <w:cantSplit/>
          <w:trHeight w:val="530"/>
        </w:trPr>
        <w:tc>
          <w:tcPr>
            <w:tcW w:w="1728" w:type="dxa"/>
            <w:tcBorders>
              <w:top w:val="single" w:sz="4" w:space="0" w:color="auto"/>
              <w:left w:val="single" w:sz="4" w:space="0" w:color="auto"/>
              <w:bottom w:val="single" w:sz="4" w:space="0" w:color="auto"/>
              <w:right w:val="single" w:sz="4" w:space="0" w:color="auto"/>
            </w:tcBorders>
          </w:tcPr>
          <w:p w:rsidR="005C1DC8" w:rsidRDefault="005C1DC8" w:rsidP="00F53A94">
            <w:pPr>
              <w:pStyle w:val="TableText0"/>
            </w:pPr>
            <w:ins w:id="8" w:author="abais" w:date="2012-07-08T22:35:00Z">
              <w:r>
                <w:t>July 08, 2012</w:t>
              </w:r>
            </w:ins>
          </w:p>
        </w:tc>
        <w:tc>
          <w:tcPr>
            <w:tcW w:w="1080" w:type="dxa"/>
            <w:tcBorders>
              <w:top w:val="single" w:sz="4" w:space="0" w:color="auto"/>
              <w:left w:val="single" w:sz="4" w:space="0" w:color="auto"/>
              <w:bottom w:val="single" w:sz="4" w:space="0" w:color="auto"/>
              <w:right w:val="single" w:sz="4" w:space="0" w:color="auto"/>
            </w:tcBorders>
          </w:tcPr>
          <w:p w:rsidR="005C1DC8" w:rsidRDefault="005C1DC8" w:rsidP="00F53A94">
            <w:pPr>
              <w:pStyle w:val="TableText0"/>
            </w:pPr>
            <w:ins w:id="9" w:author="abais" w:date="2012-07-08T22:35:00Z">
              <w:r>
                <w:t>1.2</w:t>
              </w:r>
            </w:ins>
          </w:p>
        </w:tc>
        <w:tc>
          <w:tcPr>
            <w:tcW w:w="3972" w:type="dxa"/>
            <w:tcBorders>
              <w:top w:val="single" w:sz="4" w:space="0" w:color="auto"/>
              <w:left w:val="single" w:sz="4" w:space="0" w:color="auto"/>
              <w:bottom w:val="single" w:sz="4" w:space="0" w:color="auto"/>
              <w:right w:val="single" w:sz="4" w:space="0" w:color="auto"/>
            </w:tcBorders>
          </w:tcPr>
          <w:p w:rsidR="005C1DC8" w:rsidRDefault="005C1DC8" w:rsidP="00F53A94">
            <w:pPr>
              <w:pStyle w:val="TableText0"/>
            </w:pPr>
            <w:ins w:id="10" w:author="abais" w:date="2012-07-08T22:36:00Z">
              <w:r>
                <w:t>1. Updated the CRC Cards.</w:t>
              </w:r>
            </w:ins>
          </w:p>
        </w:tc>
        <w:tc>
          <w:tcPr>
            <w:tcW w:w="2749" w:type="dxa"/>
            <w:tcBorders>
              <w:top w:val="single" w:sz="4" w:space="0" w:color="auto"/>
              <w:left w:val="single" w:sz="4" w:space="0" w:color="auto"/>
              <w:bottom w:val="single" w:sz="4" w:space="0" w:color="auto"/>
              <w:right w:val="single" w:sz="4" w:space="0" w:color="auto"/>
            </w:tcBorders>
          </w:tcPr>
          <w:p w:rsidR="005C1DC8" w:rsidRDefault="005C1DC8" w:rsidP="00F53A94">
            <w:pPr>
              <w:pStyle w:val="TableText0"/>
            </w:pPr>
            <w:ins w:id="11" w:author="abais" w:date="2012-07-08T22:35:00Z">
              <w:r w:rsidRPr="00AE271C">
                <w:t>Plz Send The Codes tea</w:t>
              </w:r>
              <w:r>
                <w:t>m</w:t>
              </w:r>
            </w:ins>
          </w:p>
        </w:tc>
      </w:tr>
    </w:tbl>
    <w:p w:rsidR="004B5DDD" w:rsidRDefault="004B5DDD"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A83886" w:rsidRDefault="00A83886" w:rsidP="004B5DDD"/>
    <w:p w:rsidR="005A2BDB" w:rsidRDefault="005A2BDB" w:rsidP="005A2BDB">
      <w:pPr>
        <w:pStyle w:val="Heading1"/>
        <w:jc w:val="center"/>
        <w:rPr>
          <w:sz w:val="28"/>
        </w:rPr>
      </w:pPr>
      <w:bookmarkStart w:id="12" w:name="_Toc77487619"/>
      <w:r>
        <w:rPr>
          <w:sz w:val="28"/>
        </w:rPr>
        <w:lastRenderedPageBreak/>
        <w:t>Table of Contents</w:t>
      </w:r>
      <w:bookmarkEnd w:id="12"/>
    </w:p>
    <w:p w:rsidR="005A2BDB" w:rsidRPr="00A83886" w:rsidRDefault="00AC0C73" w:rsidP="005A2BDB">
      <w:pPr>
        <w:pStyle w:val="TOC1"/>
        <w:tabs>
          <w:tab w:val="right" w:leader="dot" w:pos="8630"/>
        </w:tabs>
        <w:rPr>
          <w:noProof/>
          <w:sz w:val="18"/>
          <w:szCs w:val="18"/>
        </w:rPr>
      </w:pPr>
      <w:r w:rsidRPr="00AC0C73">
        <w:rPr>
          <w:sz w:val="18"/>
          <w:szCs w:val="18"/>
        </w:rPr>
        <w:fldChar w:fldCharType="begin"/>
      </w:r>
      <w:r w:rsidR="005A2BDB" w:rsidRPr="00A83886">
        <w:rPr>
          <w:sz w:val="18"/>
          <w:szCs w:val="18"/>
        </w:rPr>
        <w:instrText xml:space="preserve"> TOC \o "1-4" \h \z </w:instrText>
      </w:r>
      <w:r w:rsidRPr="00AC0C73">
        <w:rPr>
          <w:sz w:val="18"/>
          <w:szCs w:val="18"/>
        </w:rPr>
        <w:fldChar w:fldCharType="separate"/>
      </w:r>
      <w:hyperlink w:anchor="_Toc77487619" w:history="1">
        <w:r w:rsidR="005A2BDB" w:rsidRPr="00A83886">
          <w:rPr>
            <w:rStyle w:val="Hyperlink"/>
            <w:noProof/>
            <w:sz w:val="18"/>
            <w:szCs w:val="18"/>
          </w:rPr>
          <w:t>Table of Contents</w:t>
        </w:r>
        <w:r w:rsidR="005A2BDB" w:rsidRPr="00A83886">
          <w:rPr>
            <w:noProof/>
            <w:webHidden/>
            <w:sz w:val="18"/>
            <w:szCs w:val="18"/>
          </w:rPr>
          <w:tab/>
        </w:r>
        <w:r w:rsidR="001871E5" w:rsidRPr="00A83886">
          <w:rPr>
            <w:noProof/>
            <w:webHidden/>
            <w:sz w:val="18"/>
            <w:szCs w:val="18"/>
          </w:rPr>
          <w:t>2</w:t>
        </w:r>
      </w:hyperlink>
    </w:p>
    <w:p w:rsidR="005A2BDB" w:rsidRPr="00A83886" w:rsidRDefault="00AC0C73" w:rsidP="005A2BDB">
      <w:pPr>
        <w:pStyle w:val="TOC1"/>
        <w:tabs>
          <w:tab w:val="right" w:leader="dot" w:pos="8630"/>
        </w:tabs>
        <w:rPr>
          <w:noProof/>
          <w:sz w:val="18"/>
          <w:szCs w:val="18"/>
        </w:rPr>
      </w:pPr>
      <w:hyperlink w:anchor="_Toc77487620" w:history="1">
        <w:r w:rsidR="005A2BDB" w:rsidRPr="00A83886">
          <w:rPr>
            <w:rStyle w:val="Hyperlink"/>
            <w:noProof/>
            <w:sz w:val="18"/>
            <w:szCs w:val="18"/>
          </w:rPr>
          <w:t>List of Figures</w:t>
        </w:r>
        <w:r w:rsidR="005A2BDB" w:rsidRPr="00A83886">
          <w:rPr>
            <w:noProof/>
            <w:webHidden/>
            <w:sz w:val="18"/>
            <w:szCs w:val="18"/>
          </w:rPr>
          <w:tab/>
        </w:r>
        <w:r w:rsidRPr="00A83886">
          <w:rPr>
            <w:noProof/>
            <w:webHidden/>
            <w:sz w:val="18"/>
            <w:szCs w:val="18"/>
          </w:rPr>
          <w:fldChar w:fldCharType="begin"/>
        </w:r>
        <w:r w:rsidR="005A2BDB" w:rsidRPr="00A83886">
          <w:rPr>
            <w:noProof/>
            <w:webHidden/>
            <w:sz w:val="18"/>
            <w:szCs w:val="18"/>
          </w:rPr>
          <w:instrText xml:space="preserve"> PAGEREF _Toc77487620 \h </w:instrText>
        </w:r>
        <w:r w:rsidRPr="00A83886">
          <w:rPr>
            <w:noProof/>
            <w:webHidden/>
            <w:sz w:val="18"/>
            <w:szCs w:val="18"/>
          </w:rPr>
        </w:r>
        <w:r w:rsidRPr="00A83886">
          <w:rPr>
            <w:noProof/>
            <w:webHidden/>
            <w:sz w:val="18"/>
            <w:szCs w:val="18"/>
          </w:rPr>
          <w:fldChar w:fldCharType="separate"/>
        </w:r>
        <w:r w:rsidR="009734AC" w:rsidRPr="00A83886">
          <w:rPr>
            <w:noProof/>
            <w:webHidden/>
            <w:sz w:val="18"/>
            <w:szCs w:val="18"/>
          </w:rPr>
          <w:t>3</w:t>
        </w:r>
        <w:r w:rsidRPr="00A83886">
          <w:rPr>
            <w:noProof/>
            <w:webHidden/>
            <w:sz w:val="18"/>
            <w:szCs w:val="18"/>
          </w:rPr>
          <w:fldChar w:fldCharType="end"/>
        </w:r>
      </w:hyperlink>
    </w:p>
    <w:p w:rsidR="005A2BDB" w:rsidRPr="00A83886" w:rsidRDefault="00AC0C73" w:rsidP="005A2BDB">
      <w:pPr>
        <w:pStyle w:val="TOC1"/>
        <w:tabs>
          <w:tab w:val="right" w:leader="dot" w:pos="8630"/>
        </w:tabs>
        <w:rPr>
          <w:noProof/>
          <w:sz w:val="18"/>
          <w:szCs w:val="18"/>
        </w:rPr>
      </w:pPr>
      <w:hyperlink w:anchor="_Toc77487621" w:history="1">
        <w:r w:rsidR="005A2BDB" w:rsidRPr="00A83886">
          <w:rPr>
            <w:rStyle w:val="Hyperlink"/>
            <w:noProof/>
            <w:sz w:val="18"/>
            <w:szCs w:val="18"/>
          </w:rPr>
          <w:t xml:space="preserve">1.0. </w:t>
        </w:r>
        <w:r w:rsidR="00FB4B93">
          <w:rPr>
            <w:rStyle w:val="Hyperlink"/>
            <w:noProof/>
            <w:sz w:val="18"/>
            <w:szCs w:val="18"/>
          </w:rPr>
          <w:t xml:space="preserve">  </w:t>
        </w:r>
        <w:r w:rsidR="005A2BDB" w:rsidRPr="00A83886">
          <w:rPr>
            <w:rStyle w:val="Hyperlink"/>
            <w:noProof/>
            <w:sz w:val="18"/>
            <w:szCs w:val="18"/>
          </w:rPr>
          <w:t>Introduction</w:t>
        </w:r>
        <w:r w:rsidR="005A2BDB" w:rsidRPr="00A83886">
          <w:rPr>
            <w:noProof/>
            <w:webHidden/>
            <w:sz w:val="18"/>
            <w:szCs w:val="18"/>
          </w:rPr>
          <w:tab/>
        </w:r>
        <w:r w:rsidR="001871E5" w:rsidRPr="00A83886">
          <w:rPr>
            <w:noProof/>
            <w:webHidden/>
            <w:sz w:val="18"/>
            <w:szCs w:val="18"/>
          </w:rPr>
          <w:t>4</w:t>
        </w:r>
      </w:hyperlink>
    </w:p>
    <w:p w:rsidR="005A2BDB" w:rsidRPr="00A83886" w:rsidRDefault="00AC0C73" w:rsidP="005A2BDB">
      <w:pPr>
        <w:pStyle w:val="TOC2"/>
        <w:tabs>
          <w:tab w:val="right" w:leader="dot" w:pos="8630"/>
        </w:tabs>
        <w:rPr>
          <w:noProof/>
          <w:sz w:val="18"/>
          <w:szCs w:val="18"/>
        </w:rPr>
      </w:pPr>
      <w:hyperlink w:anchor="_Toc77487622" w:history="1">
        <w:r w:rsidR="005A2BDB" w:rsidRPr="00A83886">
          <w:rPr>
            <w:rStyle w:val="Hyperlink"/>
            <w:noProof/>
            <w:sz w:val="18"/>
            <w:szCs w:val="18"/>
          </w:rPr>
          <w:t xml:space="preserve">1.1. </w:t>
        </w:r>
        <w:r w:rsidR="00F90A3F" w:rsidRPr="00A83886">
          <w:rPr>
            <w:rStyle w:val="Hyperlink"/>
            <w:noProof/>
            <w:sz w:val="18"/>
            <w:szCs w:val="18"/>
          </w:rPr>
          <w:t>Goal</w:t>
        </w:r>
        <w:r w:rsidR="00D37A2F" w:rsidRPr="00A83886">
          <w:rPr>
            <w:rStyle w:val="Hyperlink"/>
            <w:noProof/>
            <w:sz w:val="18"/>
            <w:szCs w:val="18"/>
          </w:rPr>
          <w:t xml:space="preserve"> </w:t>
        </w:r>
        <w:r w:rsidR="005A2BDB" w:rsidRPr="00A83886">
          <w:rPr>
            <w:noProof/>
            <w:webHidden/>
            <w:sz w:val="18"/>
            <w:szCs w:val="18"/>
          </w:rPr>
          <w:tab/>
        </w:r>
        <w:r w:rsidR="001871E5" w:rsidRPr="00A83886">
          <w:rPr>
            <w:noProof/>
            <w:webHidden/>
            <w:sz w:val="18"/>
            <w:szCs w:val="18"/>
          </w:rPr>
          <w:t>4</w:t>
        </w:r>
      </w:hyperlink>
    </w:p>
    <w:p w:rsidR="005A2BDB" w:rsidRPr="00A83886" w:rsidRDefault="00AC0C73" w:rsidP="005A2BDB">
      <w:pPr>
        <w:pStyle w:val="TOC2"/>
        <w:tabs>
          <w:tab w:val="right" w:leader="dot" w:pos="8630"/>
        </w:tabs>
        <w:rPr>
          <w:noProof/>
          <w:sz w:val="18"/>
          <w:szCs w:val="18"/>
        </w:rPr>
      </w:pPr>
      <w:hyperlink w:anchor="_Toc77487623" w:history="1">
        <w:r w:rsidR="005A2BDB" w:rsidRPr="00A83886">
          <w:rPr>
            <w:rStyle w:val="Hyperlink"/>
            <w:noProof/>
            <w:sz w:val="18"/>
            <w:szCs w:val="18"/>
          </w:rPr>
          <w:t>1.2.</w:t>
        </w:r>
        <w:r w:rsidR="00D37A2F" w:rsidRPr="00A83886">
          <w:rPr>
            <w:rStyle w:val="Hyperlink"/>
            <w:noProof/>
            <w:sz w:val="18"/>
            <w:szCs w:val="18"/>
          </w:rPr>
          <w:t xml:space="preserve">Summary </w:t>
        </w:r>
        <w:r w:rsidR="005A2BDB" w:rsidRPr="00A83886">
          <w:rPr>
            <w:noProof/>
            <w:webHidden/>
            <w:sz w:val="18"/>
            <w:szCs w:val="18"/>
          </w:rPr>
          <w:tab/>
        </w:r>
        <w:r w:rsidR="001871E5" w:rsidRPr="00A83886">
          <w:rPr>
            <w:noProof/>
            <w:webHidden/>
            <w:sz w:val="18"/>
            <w:szCs w:val="18"/>
          </w:rPr>
          <w:t>4</w:t>
        </w:r>
      </w:hyperlink>
    </w:p>
    <w:p w:rsidR="005A2BDB" w:rsidRPr="00A83886" w:rsidRDefault="00AC0C73" w:rsidP="005A2BDB">
      <w:pPr>
        <w:pStyle w:val="TOC2"/>
        <w:tabs>
          <w:tab w:val="right" w:leader="dot" w:pos="8630"/>
        </w:tabs>
        <w:rPr>
          <w:noProof/>
          <w:sz w:val="18"/>
          <w:szCs w:val="18"/>
        </w:rPr>
      </w:pPr>
      <w:hyperlink w:anchor="_Toc77487625" w:history="1">
        <w:r w:rsidR="005A2BDB" w:rsidRPr="00A83886">
          <w:rPr>
            <w:rStyle w:val="Hyperlink"/>
            <w:noProof/>
            <w:sz w:val="18"/>
            <w:szCs w:val="18"/>
          </w:rPr>
          <w:t>1.</w:t>
        </w:r>
        <w:r w:rsidR="00DF22BC" w:rsidRPr="00A83886">
          <w:rPr>
            <w:rStyle w:val="Hyperlink"/>
            <w:noProof/>
            <w:sz w:val="18"/>
            <w:szCs w:val="18"/>
          </w:rPr>
          <w:t>3</w:t>
        </w:r>
        <w:r w:rsidR="005A2BDB" w:rsidRPr="00A83886">
          <w:rPr>
            <w:rStyle w:val="Hyperlink"/>
            <w:noProof/>
            <w:sz w:val="18"/>
            <w:szCs w:val="18"/>
          </w:rPr>
          <w:t>. References</w:t>
        </w:r>
        <w:r w:rsidR="005A2BDB" w:rsidRPr="00A83886">
          <w:rPr>
            <w:noProof/>
            <w:webHidden/>
            <w:sz w:val="18"/>
            <w:szCs w:val="18"/>
          </w:rPr>
          <w:tab/>
        </w:r>
        <w:r w:rsidR="00B0704D" w:rsidRPr="00A83886">
          <w:rPr>
            <w:noProof/>
            <w:webHidden/>
            <w:sz w:val="18"/>
            <w:szCs w:val="18"/>
          </w:rPr>
          <w:t>5</w:t>
        </w:r>
      </w:hyperlink>
    </w:p>
    <w:p w:rsidR="005A2BDB" w:rsidRPr="00A83886" w:rsidRDefault="00AC0C73" w:rsidP="005A2BDB">
      <w:pPr>
        <w:pStyle w:val="TOC1"/>
        <w:tabs>
          <w:tab w:val="left" w:pos="800"/>
          <w:tab w:val="right" w:leader="dot" w:pos="8630"/>
        </w:tabs>
        <w:rPr>
          <w:sz w:val="18"/>
          <w:szCs w:val="18"/>
        </w:rPr>
      </w:pPr>
      <w:hyperlink w:anchor="_Toc77487627" w:history="1">
        <w:r w:rsidR="005A2BDB" w:rsidRPr="00A83886">
          <w:rPr>
            <w:rStyle w:val="Hyperlink"/>
            <w:noProof/>
            <w:sz w:val="18"/>
            <w:szCs w:val="18"/>
          </w:rPr>
          <w:t>2.0.</w:t>
        </w:r>
        <w:r w:rsidR="00FB4B93">
          <w:rPr>
            <w:rStyle w:val="Hyperlink"/>
            <w:noProof/>
            <w:sz w:val="18"/>
            <w:szCs w:val="18"/>
          </w:rPr>
          <w:t xml:space="preserve">   </w:t>
        </w:r>
        <w:r w:rsidR="00DF22BC" w:rsidRPr="00A83886">
          <w:rPr>
            <w:rStyle w:val="Hyperlink"/>
            <w:noProof/>
            <w:sz w:val="18"/>
            <w:szCs w:val="18"/>
          </w:rPr>
          <w:t>System Functional Requirements</w:t>
        </w:r>
        <w:r w:rsidR="005A2BDB" w:rsidRPr="00A83886">
          <w:rPr>
            <w:noProof/>
            <w:webHidden/>
            <w:sz w:val="18"/>
            <w:szCs w:val="18"/>
          </w:rPr>
          <w:tab/>
        </w:r>
        <w:r w:rsidR="00B0704D" w:rsidRPr="00A83886">
          <w:rPr>
            <w:noProof/>
            <w:webHidden/>
            <w:sz w:val="18"/>
            <w:szCs w:val="18"/>
          </w:rPr>
          <w:t>6</w:t>
        </w:r>
      </w:hyperlink>
    </w:p>
    <w:p w:rsidR="00C27665" w:rsidRPr="00A83886" w:rsidRDefault="00AC0C73" w:rsidP="005A2BDB">
      <w:pPr>
        <w:pStyle w:val="TOC2"/>
        <w:tabs>
          <w:tab w:val="left" w:pos="800"/>
          <w:tab w:val="right" w:leader="dot" w:pos="8630"/>
        </w:tabs>
        <w:rPr>
          <w:sz w:val="18"/>
          <w:szCs w:val="18"/>
        </w:rPr>
      </w:pPr>
      <w:hyperlink w:anchor="_Toc77487628" w:history="1">
        <w:r w:rsidR="001560C5" w:rsidRPr="00A83886">
          <w:rPr>
            <w:rStyle w:val="Hyperlink"/>
            <w:noProof/>
            <w:sz w:val="18"/>
            <w:szCs w:val="18"/>
          </w:rPr>
          <w:t>2.1</w:t>
        </w:r>
        <w:r w:rsidR="001560C5" w:rsidRPr="00A83886">
          <w:rPr>
            <w:noProof/>
            <w:sz w:val="18"/>
            <w:szCs w:val="18"/>
          </w:rPr>
          <w:tab/>
        </w:r>
        <w:r w:rsidR="001560C5" w:rsidRPr="00A83886">
          <w:rPr>
            <w:rStyle w:val="Hyperlink"/>
            <w:noProof/>
            <w:sz w:val="18"/>
            <w:szCs w:val="18"/>
          </w:rPr>
          <w:t>Overview – Senior Home Environment</w:t>
        </w:r>
        <w:r w:rsidR="001560C5" w:rsidRPr="00A83886">
          <w:rPr>
            <w:noProof/>
            <w:webHidden/>
            <w:sz w:val="18"/>
            <w:szCs w:val="18"/>
          </w:rPr>
          <w:tab/>
        </w:r>
        <w:r w:rsidR="00B0704D" w:rsidRPr="00A83886">
          <w:rPr>
            <w:noProof/>
            <w:webHidden/>
            <w:sz w:val="18"/>
            <w:szCs w:val="18"/>
          </w:rPr>
          <w:t>6</w:t>
        </w:r>
      </w:hyperlink>
    </w:p>
    <w:p w:rsidR="005A2BDB" w:rsidRPr="00A83886" w:rsidRDefault="00AC0C73" w:rsidP="005A2BDB">
      <w:pPr>
        <w:pStyle w:val="TOC2"/>
        <w:tabs>
          <w:tab w:val="left" w:pos="800"/>
          <w:tab w:val="right" w:leader="dot" w:pos="8630"/>
        </w:tabs>
        <w:rPr>
          <w:noProof/>
          <w:sz w:val="18"/>
          <w:szCs w:val="18"/>
        </w:rPr>
      </w:pPr>
      <w:hyperlink w:anchor="_Toc77487628" w:history="1">
        <w:r w:rsidR="005A2BDB" w:rsidRPr="00A83886">
          <w:rPr>
            <w:rStyle w:val="Hyperlink"/>
            <w:noProof/>
            <w:sz w:val="18"/>
            <w:szCs w:val="18"/>
          </w:rPr>
          <w:t>2.</w:t>
        </w:r>
        <w:r w:rsidR="001560C5" w:rsidRPr="00A83886">
          <w:rPr>
            <w:rStyle w:val="Hyperlink"/>
            <w:noProof/>
            <w:sz w:val="18"/>
            <w:szCs w:val="18"/>
          </w:rPr>
          <w:t>2</w:t>
        </w:r>
        <w:r w:rsidR="005A2BDB" w:rsidRPr="00A83886">
          <w:rPr>
            <w:noProof/>
            <w:sz w:val="18"/>
            <w:szCs w:val="18"/>
          </w:rPr>
          <w:tab/>
        </w:r>
        <w:r w:rsidR="005A2BDB" w:rsidRPr="00A83886">
          <w:rPr>
            <w:rStyle w:val="Hyperlink"/>
            <w:noProof/>
            <w:sz w:val="18"/>
            <w:szCs w:val="18"/>
          </w:rPr>
          <w:t>System Environment</w:t>
        </w:r>
        <w:r w:rsidR="005A2BDB" w:rsidRPr="00A83886">
          <w:rPr>
            <w:noProof/>
            <w:webHidden/>
            <w:sz w:val="18"/>
            <w:szCs w:val="18"/>
          </w:rPr>
          <w:tab/>
        </w:r>
        <w:r w:rsidR="00B0704D" w:rsidRPr="00A83886">
          <w:rPr>
            <w:noProof/>
            <w:webHidden/>
            <w:sz w:val="18"/>
            <w:szCs w:val="18"/>
          </w:rPr>
          <w:t>7</w:t>
        </w:r>
      </w:hyperlink>
    </w:p>
    <w:p w:rsidR="005A2BDB" w:rsidRPr="00A83886" w:rsidRDefault="00AC0C73" w:rsidP="005A2BDB">
      <w:pPr>
        <w:pStyle w:val="TOC2"/>
        <w:tabs>
          <w:tab w:val="left" w:pos="800"/>
          <w:tab w:val="right" w:leader="dot" w:pos="8630"/>
        </w:tabs>
        <w:rPr>
          <w:noProof/>
          <w:sz w:val="18"/>
          <w:szCs w:val="18"/>
        </w:rPr>
      </w:pPr>
      <w:hyperlink w:anchor="_Toc77487629" w:history="1">
        <w:r w:rsidR="005A2BDB" w:rsidRPr="00A83886">
          <w:rPr>
            <w:rStyle w:val="Hyperlink"/>
            <w:noProof/>
            <w:sz w:val="18"/>
            <w:szCs w:val="18"/>
          </w:rPr>
          <w:t>2.</w:t>
        </w:r>
        <w:r w:rsidR="001560C5" w:rsidRPr="00A83886">
          <w:rPr>
            <w:rStyle w:val="Hyperlink"/>
            <w:noProof/>
            <w:sz w:val="18"/>
            <w:szCs w:val="18"/>
          </w:rPr>
          <w:t>3</w:t>
        </w:r>
        <w:r w:rsidR="005A2BDB" w:rsidRPr="00A83886">
          <w:rPr>
            <w:noProof/>
            <w:sz w:val="18"/>
            <w:szCs w:val="18"/>
          </w:rPr>
          <w:tab/>
        </w:r>
        <w:r w:rsidR="005A2BDB" w:rsidRPr="00A83886">
          <w:rPr>
            <w:rStyle w:val="Hyperlink"/>
            <w:noProof/>
            <w:sz w:val="18"/>
            <w:szCs w:val="18"/>
          </w:rPr>
          <w:t>Functional Requirements Specification</w:t>
        </w:r>
        <w:r w:rsidR="005A2BDB" w:rsidRPr="00A83886">
          <w:rPr>
            <w:noProof/>
            <w:webHidden/>
            <w:sz w:val="18"/>
            <w:szCs w:val="18"/>
          </w:rPr>
          <w:tab/>
        </w:r>
        <w:r w:rsidR="00B0704D" w:rsidRPr="00A83886">
          <w:rPr>
            <w:noProof/>
            <w:webHidden/>
            <w:sz w:val="18"/>
            <w:szCs w:val="18"/>
          </w:rPr>
          <w:t>8</w:t>
        </w:r>
      </w:hyperlink>
    </w:p>
    <w:p w:rsidR="005A2BDB" w:rsidRPr="00A83886" w:rsidRDefault="00A83886" w:rsidP="00A83886">
      <w:pPr>
        <w:pStyle w:val="TOC3"/>
        <w:ind w:left="0"/>
        <w:rPr>
          <w:sz w:val="18"/>
          <w:szCs w:val="18"/>
        </w:rPr>
      </w:pPr>
      <w:r>
        <w:rPr>
          <w:sz w:val="18"/>
          <w:szCs w:val="18"/>
        </w:rPr>
        <w:t xml:space="preserve">         </w:t>
      </w:r>
      <w:r w:rsidR="00A91481">
        <w:rPr>
          <w:sz w:val="18"/>
          <w:szCs w:val="18"/>
        </w:rPr>
        <w:t xml:space="preserve">    </w:t>
      </w:r>
      <w:hyperlink w:anchor="_Toc77487630" w:history="1">
        <w:r w:rsidR="005A2BDB" w:rsidRPr="00A83886">
          <w:rPr>
            <w:rStyle w:val="Hyperlink"/>
            <w:sz w:val="18"/>
            <w:szCs w:val="18"/>
          </w:rPr>
          <w:t>2.</w:t>
        </w:r>
        <w:r w:rsidR="001560C5" w:rsidRPr="00A83886">
          <w:rPr>
            <w:rStyle w:val="Hyperlink"/>
            <w:sz w:val="18"/>
            <w:szCs w:val="18"/>
          </w:rPr>
          <w:t>3</w:t>
        </w:r>
        <w:r w:rsidR="005A2BDB" w:rsidRPr="00A83886">
          <w:rPr>
            <w:rStyle w:val="Hyperlink"/>
            <w:sz w:val="18"/>
            <w:szCs w:val="18"/>
          </w:rPr>
          <w:t>.1</w:t>
        </w:r>
        <w:r w:rsidR="00284075" w:rsidRPr="00A83886">
          <w:rPr>
            <w:sz w:val="18"/>
            <w:szCs w:val="18"/>
          </w:rPr>
          <w:t xml:space="preserve"> Elderly</w:t>
        </w:r>
        <w:r w:rsidR="005A2BDB" w:rsidRPr="00A83886">
          <w:rPr>
            <w:rStyle w:val="Hyperlink"/>
            <w:sz w:val="18"/>
            <w:szCs w:val="18"/>
          </w:rPr>
          <w:t xml:space="preserve"> Use Case</w:t>
        </w:r>
        <w:r w:rsidR="005A2BDB" w:rsidRPr="00A83886">
          <w:rPr>
            <w:webHidden/>
            <w:sz w:val="18"/>
            <w:szCs w:val="18"/>
          </w:rPr>
          <w:tab/>
        </w:r>
        <w:r w:rsidR="0043338A" w:rsidRPr="00A83886">
          <w:rPr>
            <w:webHidden/>
            <w:sz w:val="18"/>
            <w:szCs w:val="18"/>
          </w:rPr>
          <w:t>8</w:t>
        </w:r>
      </w:hyperlink>
    </w:p>
    <w:p w:rsidR="005A2BDB" w:rsidRPr="00A83886" w:rsidRDefault="00AC0C73" w:rsidP="005A2BDB">
      <w:pPr>
        <w:pStyle w:val="TOC4"/>
        <w:tabs>
          <w:tab w:val="right" w:leader="dot" w:pos="8630"/>
        </w:tabs>
        <w:rPr>
          <w:noProof/>
          <w:sz w:val="18"/>
          <w:szCs w:val="18"/>
        </w:rPr>
      </w:pPr>
      <w:hyperlink w:anchor="_Toc77487631" w:history="1">
        <w:r w:rsidR="00ED1202" w:rsidRPr="00A83886">
          <w:rPr>
            <w:rStyle w:val="Hyperlink"/>
            <w:noProof/>
            <w:sz w:val="18"/>
            <w:szCs w:val="18"/>
          </w:rPr>
          <w:t>Feature</w:t>
        </w:r>
        <w:r w:rsidR="00063C44" w:rsidRPr="00A83886">
          <w:rPr>
            <w:rStyle w:val="Hyperlink"/>
            <w:noProof/>
            <w:sz w:val="18"/>
            <w:szCs w:val="18"/>
          </w:rPr>
          <w:t>:  Issue Request</w:t>
        </w:r>
        <w:r w:rsidR="005779E0" w:rsidRPr="00A83886">
          <w:rPr>
            <w:rStyle w:val="Hyperlink"/>
            <w:noProof/>
            <w:sz w:val="18"/>
            <w:szCs w:val="18"/>
          </w:rPr>
          <w:t>/Communicate</w:t>
        </w:r>
        <w:r w:rsidR="005A2BDB" w:rsidRPr="00A83886">
          <w:rPr>
            <w:noProof/>
            <w:webHidden/>
            <w:sz w:val="18"/>
            <w:szCs w:val="18"/>
          </w:rPr>
          <w:tab/>
        </w:r>
      </w:hyperlink>
      <w:r w:rsidR="0043338A" w:rsidRPr="00A83886">
        <w:rPr>
          <w:sz w:val="18"/>
          <w:szCs w:val="18"/>
        </w:rPr>
        <w:t>9</w:t>
      </w:r>
    </w:p>
    <w:p w:rsidR="00D82836" w:rsidRPr="00A83886" w:rsidRDefault="00AC0C73" w:rsidP="00D82836">
      <w:pPr>
        <w:pStyle w:val="TOC4"/>
        <w:tabs>
          <w:tab w:val="right" w:leader="dot" w:pos="8630"/>
        </w:tabs>
        <w:rPr>
          <w:noProof/>
          <w:sz w:val="18"/>
          <w:szCs w:val="18"/>
        </w:rPr>
      </w:pPr>
      <w:hyperlink w:anchor="_Toc77487631" w:history="1">
        <w:r w:rsidR="00ED1202" w:rsidRPr="00A83886">
          <w:rPr>
            <w:rStyle w:val="Hyperlink"/>
            <w:noProof/>
            <w:sz w:val="18"/>
            <w:szCs w:val="18"/>
          </w:rPr>
          <w:t>Feature</w:t>
        </w:r>
        <w:r w:rsidR="00D82836" w:rsidRPr="00A83886">
          <w:rPr>
            <w:rStyle w:val="Hyperlink"/>
            <w:noProof/>
            <w:sz w:val="18"/>
            <w:szCs w:val="18"/>
          </w:rPr>
          <w:t>:  Add Item</w:t>
        </w:r>
        <w:r w:rsidR="00D82836" w:rsidRPr="00A83886">
          <w:rPr>
            <w:noProof/>
            <w:webHidden/>
            <w:sz w:val="18"/>
            <w:szCs w:val="18"/>
          </w:rPr>
          <w:tab/>
        </w:r>
      </w:hyperlink>
      <w:r w:rsidR="007201BA" w:rsidRPr="00A83886">
        <w:rPr>
          <w:sz w:val="18"/>
          <w:szCs w:val="18"/>
        </w:rPr>
        <w:t>1</w:t>
      </w:r>
      <w:r w:rsidR="0043338A" w:rsidRPr="00A83886">
        <w:rPr>
          <w:sz w:val="18"/>
          <w:szCs w:val="18"/>
        </w:rPr>
        <w:t>0</w:t>
      </w:r>
    </w:p>
    <w:p w:rsidR="005A2BDB" w:rsidRPr="00A83886" w:rsidRDefault="00D82836" w:rsidP="00D82836">
      <w:pPr>
        <w:pStyle w:val="TOC4"/>
        <w:tabs>
          <w:tab w:val="right" w:leader="dot" w:pos="8630"/>
        </w:tabs>
        <w:ind w:left="0"/>
        <w:rPr>
          <w:noProof/>
          <w:sz w:val="18"/>
          <w:szCs w:val="18"/>
        </w:rPr>
      </w:pPr>
      <w:r w:rsidRPr="00A83886">
        <w:rPr>
          <w:sz w:val="18"/>
          <w:szCs w:val="18"/>
        </w:rPr>
        <w:t xml:space="preserve">      </w:t>
      </w:r>
      <w:r w:rsidR="001560C5" w:rsidRPr="00A83886">
        <w:rPr>
          <w:sz w:val="18"/>
          <w:szCs w:val="18"/>
        </w:rPr>
        <w:t xml:space="preserve"> </w:t>
      </w:r>
      <w:r w:rsidRPr="00A83886">
        <w:rPr>
          <w:sz w:val="18"/>
          <w:szCs w:val="18"/>
        </w:rPr>
        <w:t xml:space="preserve">   </w:t>
      </w:r>
      <w:r w:rsidR="00A83886">
        <w:rPr>
          <w:sz w:val="18"/>
          <w:szCs w:val="18"/>
        </w:rPr>
        <w:t xml:space="preserve">   </w:t>
      </w:r>
      <w:hyperlink w:anchor="_Toc77487633" w:history="1">
        <w:r w:rsidR="00ED1202" w:rsidRPr="00A83886">
          <w:rPr>
            <w:rStyle w:val="Hyperlink"/>
            <w:noProof/>
            <w:sz w:val="18"/>
            <w:szCs w:val="18"/>
          </w:rPr>
          <w:t>Feature</w:t>
        </w:r>
        <w:r w:rsidR="00284075" w:rsidRPr="00A83886">
          <w:rPr>
            <w:rStyle w:val="Hyperlink"/>
            <w:noProof/>
            <w:sz w:val="18"/>
            <w:szCs w:val="18"/>
          </w:rPr>
          <w:t>: Get</w:t>
        </w:r>
        <w:r w:rsidR="00063C44" w:rsidRPr="00A83886">
          <w:rPr>
            <w:rStyle w:val="Hyperlink"/>
            <w:noProof/>
            <w:sz w:val="18"/>
            <w:szCs w:val="18"/>
          </w:rPr>
          <w:t xml:space="preserve"> Item</w:t>
        </w:r>
        <w:r w:rsidR="005A2BDB" w:rsidRPr="00A83886">
          <w:rPr>
            <w:noProof/>
            <w:webHidden/>
            <w:sz w:val="18"/>
            <w:szCs w:val="18"/>
          </w:rPr>
          <w:tab/>
        </w:r>
      </w:hyperlink>
      <w:r w:rsidR="007201BA" w:rsidRPr="00A83886">
        <w:rPr>
          <w:sz w:val="18"/>
          <w:szCs w:val="18"/>
        </w:rPr>
        <w:t>1</w:t>
      </w:r>
      <w:r w:rsidR="0043338A" w:rsidRPr="00A83886">
        <w:rPr>
          <w:sz w:val="18"/>
          <w:szCs w:val="18"/>
        </w:rPr>
        <w:t>1</w:t>
      </w:r>
    </w:p>
    <w:p w:rsidR="00063C44" w:rsidRPr="00A83886" w:rsidRDefault="00AC0C73" w:rsidP="00063C44">
      <w:pPr>
        <w:pStyle w:val="TOC4"/>
        <w:tabs>
          <w:tab w:val="right" w:leader="dot" w:pos="8630"/>
        </w:tabs>
        <w:rPr>
          <w:noProof/>
          <w:sz w:val="18"/>
          <w:szCs w:val="18"/>
        </w:rPr>
      </w:pPr>
      <w:hyperlink w:anchor="_Toc77487633" w:history="1">
        <w:r w:rsidR="00ED1202" w:rsidRPr="00A83886">
          <w:rPr>
            <w:rStyle w:val="Hyperlink"/>
            <w:noProof/>
            <w:sz w:val="18"/>
            <w:szCs w:val="18"/>
          </w:rPr>
          <w:t>Feature</w:t>
        </w:r>
        <w:r w:rsidR="00063C44" w:rsidRPr="00A83886">
          <w:rPr>
            <w:rStyle w:val="Hyperlink"/>
            <w:noProof/>
            <w:sz w:val="18"/>
            <w:szCs w:val="18"/>
          </w:rPr>
          <w:t>: Cancel Request</w:t>
        </w:r>
        <w:r w:rsidR="00063C44" w:rsidRPr="00A83886">
          <w:rPr>
            <w:noProof/>
            <w:webHidden/>
            <w:sz w:val="18"/>
            <w:szCs w:val="18"/>
          </w:rPr>
          <w:tab/>
        </w:r>
      </w:hyperlink>
      <w:r w:rsidR="007201BA" w:rsidRPr="00A83886">
        <w:rPr>
          <w:sz w:val="18"/>
          <w:szCs w:val="18"/>
        </w:rPr>
        <w:t>1</w:t>
      </w:r>
      <w:r w:rsidR="0043338A" w:rsidRPr="00A83886">
        <w:rPr>
          <w:sz w:val="18"/>
          <w:szCs w:val="18"/>
        </w:rPr>
        <w:t>2</w:t>
      </w:r>
    </w:p>
    <w:p w:rsidR="00ED1202" w:rsidRPr="00A83886" w:rsidRDefault="00AC0C73" w:rsidP="00ED1202">
      <w:pPr>
        <w:pStyle w:val="TOC4"/>
        <w:tabs>
          <w:tab w:val="right" w:leader="dot" w:pos="8630"/>
        </w:tabs>
        <w:rPr>
          <w:noProof/>
          <w:sz w:val="18"/>
          <w:szCs w:val="18"/>
        </w:rPr>
      </w:pPr>
      <w:hyperlink w:anchor="_Toc77487633" w:history="1">
        <w:r w:rsidR="00ED1202" w:rsidRPr="00A83886">
          <w:rPr>
            <w:rStyle w:val="Hyperlink"/>
            <w:noProof/>
            <w:sz w:val="18"/>
            <w:szCs w:val="18"/>
          </w:rPr>
          <w:t>Feature: Help Desk</w:t>
        </w:r>
        <w:r w:rsidR="00ED1202" w:rsidRPr="00A83886">
          <w:rPr>
            <w:noProof/>
            <w:webHidden/>
            <w:sz w:val="18"/>
            <w:szCs w:val="18"/>
          </w:rPr>
          <w:tab/>
        </w:r>
      </w:hyperlink>
      <w:r w:rsidR="007201BA" w:rsidRPr="00A83886">
        <w:rPr>
          <w:sz w:val="18"/>
          <w:szCs w:val="18"/>
        </w:rPr>
        <w:t>1</w:t>
      </w:r>
      <w:r w:rsidR="0043338A" w:rsidRPr="00A83886">
        <w:rPr>
          <w:sz w:val="18"/>
          <w:szCs w:val="18"/>
        </w:rPr>
        <w:t>3</w:t>
      </w:r>
    </w:p>
    <w:p w:rsidR="00ED1202" w:rsidRPr="00A83886" w:rsidRDefault="00AC0C73" w:rsidP="00ED1202">
      <w:pPr>
        <w:pStyle w:val="TOC4"/>
        <w:tabs>
          <w:tab w:val="right" w:leader="dot" w:pos="8630"/>
        </w:tabs>
        <w:rPr>
          <w:noProof/>
          <w:sz w:val="18"/>
          <w:szCs w:val="18"/>
        </w:rPr>
      </w:pPr>
      <w:hyperlink w:anchor="_Toc77487633" w:history="1">
        <w:r w:rsidR="00ED1202" w:rsidRPr="00A83886">
          <w:rPr>
            <w:rStyle w:val="Hyperlink"/>
            <w:noProof/>
            <w:sz w:val="18"/>
            <w:szCs w:val="18"/>
          </w:rPr>
          <w:t>Feature: Check Status</w:t>
        </w:r>
        <w:r w:rsidR="00ED1202" w:rsidRPr="00A83886">
          <w:rPr>
            <w:noProof/>
            <w:webHidden/>
            <w:sz w:val="18"/>
            <w:szCs w:val="18"/>
          </w:rPr>
          <w:tab/>
        </w:r>
      </w:hyperlink>
      <w:r w:rsidR="007201BA" w:rsidRPr="00A83886">
        <w:rPr>
          <w:sz w:val="18"/>
          <w:szCs w:val="18"/>
        </w:rPr>
        <w:t>1</w:t>
      </w:r>
      <w:r w:rsidR="0043338A" w:rsidRPr="00A83886">
        <w:rPr>
          <w:sz w:val="18"/>
          <w:szCs w:val="18"/>
        </w:rPr>
        <w:t>4</w:t>
      </w:r>
    </w:p>
    <w:p w:rsidR="00D82836" w:rsidRPr="00A83886" w:rsidRDefault="00ED1202" w:rsidP="00ED1202">
      <w:pPr>
        <w:pStyle w:val="TOC4"/>
        <w:tabs>
          <w:tab w:val="right" w:leader="dot" w:pos="8630"/>
        </w:tabs>
        <w:ind w:left="0"/>
        <w:rPr>
          <w:sz w:val="18"/>
          <w:szCs w:val="18"/>
        </w:rPr>
      </w:pPr>
      <w:r w:rsidRPr="00A83886">
        <w:rPr>
          <w:sz w:val="18"/>
          <w:szCs w:val="18"/>
        </w:rPr>
        <w:t xml:space="preserve">         </w:t>
      </w:r>
      <w:r w:rsidR="00A83886">
        <w:rPr>
          <w:sz w:val="18"/>
          <w:szCs w:val="18"/>
        </w:rPr>
        <w:t xml:space="preserve">   </w:t>
      </w:r>
      <w:r w:rsidRPr="00A83886">
        <w:rPr>
          <w:sz w:val="18"/>
          <w:szCs w:val="18"/>
        </w:rPr>
        <w:t xml:space="preserve"> </w:t>
      </w:r>
      <w:hyperlink w:anchor="_Toc77487633" w:history="1">
        <w:r w:rsidRPr="00A83886">
          <w:rPr>
            <w:rStyle w:val="Hyperlink"/>
            <w:noProof/>
            <w:sz w:val="18"/>
            <w:szCs w:val="18"/>
          </w:rPr>
          <w:t>Feature</w:t>
        </w:r>
        <w:r w:rsidR="00D82836" w:rsidRPr="00A83886">
          <w:rPr>
            <w:rStyle w:val="Hyperlink"/>
            <w:noProof/>
            <w:sz w:val="18"/>
            <w:szCs w:val="18"/>
          </w:rPr>
          <w:t>: View History</w:t>
        </w:r>
        <w:r w:rsidR="00D82836" w:rsidRPr="00A83886">
          <w:rPr>
            <w:noProof/>
            <w:webHidden/>
            <w:sz w:val="18"/>
            <w:szCs w:val="18"/>
          </w:rPr>
          <w:tab/>
        </w:r>
      </w:hyperlink>
      <w:r w:rsidR="007201BA" w:rsidRPr="00A83886">
        <w:rPr>
          <w:sz w:val="18"/>
          <w:szCs w:val="18"/>
        </w:rPr>
        <w:t>1</w:t>
      </w:r>
      <w:r w:rsidR="0043338A" w:rsidRPr="00A83886">
        <w:rPr>
          <w:sz w:val="18"/>
          <w:szCs w:val="18"/>
        </w:rPr>
        <w:t>5</w:t>
      </w:r>
    </w:p>
    <w:p w:rsidR="00D82836" w:rsidRPr="00A83886" w:rsidRDefault="00AC0C73" w:rsidP="00D82836">
      <w:pPr>
        <w:pStyle w:val="TOC4"/>
        <w:tabs>
          <w:tab w:val="right" w:leader="dot" w:pos="8630"/>
        </w:tabs>
        <w:rPr>
          <w:noProof/>
          <w:sz w:val="18"/>
          <w:szCs w:val="18"/>
        </w:rPr>
      </w:pPr>
      <w:hyperlink w:anchor="_Toc77487633" w:history="1">
        <w:r w:rsidR="00ED1202" w:rsidRPr="00A83886">
          <w:rPr>
            <w:rStyle w:val="Hyperlink"/>
            <w:noProof/>
            <w:sz w:val="18"/>
            <w:szCs w:val="18"/>
          </w:rPr>
          <w:t>Feature</w:t>
        </w:r>
        <w:r w:rsidR="00D82836" w:rsidRPr="00A83886">
          <w:rPr>
            <w:rStyle w:val="Hyperlink"/>
            <w:noProof/>
            <w:sz w:val="18"/>
            <w:szCs w:val="18"/>
          </w:rPr>
          <w:t>: Erase History</w:t>
        </w:r>
        <w:r w:rsidR="00D82836" w:rsidRPr="00A83886">
          <w:rPr>
            <w:noProof/>
            <w:webHidden/>
            <w:sz w:val="18"/>
            <w:szCs w:val="18"/>
          </w:rPr>
          <w:tab/>
        </w:r>
      </w:hyperlink>
      <w:r w:rsidR="007201BA" w:rsidRPr="00A83886">
        <w:rPr>
          <w:sz w:val="18"/>
          <w:szCs w:val="18"/>
        </w:rPr>
        <w:t>1</w:t>
      </w:r>
      <w:r w:rsidR="0043338A" w:rsidRPr="00A83886">
        <w:rPr>
          <w:sz w:val="18"/>
          <w:szCs w:val="18"/>
        </w:rPr>
        <w:t>6</w:t>
      </w:r>
    </w:p>
    <w:p w:rsidR="005A2BDB" w:rsidRPr="00A83886" w:rsidRDefault="00063C44" w:rsidP="00063C44">
      <w:pPr>
        <w:pStyle w:val="TOC2"/>
        <w:tabs>
          <w:tab w:val="left" w:pos="800"/>
          <w:tab w:val="right" w:leader="dot" w:pos="8630"/>
        </w:tabs>
        <w:ind w:left="0" w:firstLine="0"/>
        <w:rPr>
          <w:noProof/>
          <w:sz w:val="18"/>
          <w:szCs w:val="18"/>
        </w:rPr>
      </w:pPr>
      <w:r w:rsidRPr="00A83886">
        <w:rPr>
          <w:sz w:val="18"/>
          <w:szCs w:val="18"/>
        </w:rPr>
        <w:t xml:space="preserve">        </w:t>
      </w:r>
      <w:r w:rsidR="00A83886">
        <w:rPr>
          <w:sz w:val="18"/>
          <w:szCs w:val="18"/>
        </w:rPr>
        <w:t xml:space="preserve">  </w:t>
      </w:r>
      <w:hyperlink w:anchor="_Toc77487648" w:history="1">
        <w:r w:rsidR="005A2BDB" w:rsidRPr="00A83886">
          <w:rPr>
            <w:rStyle w:val="Hyperlink"/>
            <w:noProof/>
            <w:sz w:val="18"/>
            <w:szCs w:val="18"/>
          </w:rPr>
          <w:t>2.</w:t>
        </w:r>
        <w:r w:rsidR="00C27665" w:rsidRPr="00A83886">
          <w:rPr>
            <w:rStyle w:val="Hyperlink"/>
            <w:noProof/>
            <w:sz w:val="18"/>
            <w:szCs w:val="18"/>
          </w:rPr>
          <w:t xml:space="preserve">4 </w:t>
        </w:r>
        <w:r w:rsidR="00A91481">
          <w:rPr>
            <w:rStyle w:val="Hyperlink"/>
            <w:noProof/>
            <w:sz w:val="18"/>
            <w:szCs w:val="18"/>
          </w:rPr>
          <w:t xml:space="preserve"> </w:t>
        </w:r>
        <w:r w:rsidR="005A2BDB" w:rsidRPr="00A83886">
          <w:rPr>
            <w:rStyle w:val="Hyperlink"/>
            <w:noProof/>
            <w:sz w:val="18"/>
            <w:szCs w:val="18"/>
          </w:rPr>
          <w:t>User Characteristics</w:t>
        </w:r>
        <w:r w:rsidR="005A2BDB" w:rsidRPr="00A83886">
          <w:rPr>
            <w:noProof/>
            <w:webHidden/>
            <w:sz w:val="18"/>
            <w:szCs w:val="18"/>
          </w:rPr>
          <w:tab/>
        </w:r>
      </w:hyperlink>
      <w:r w:rsidR="007201BA" w:rsidRPr="00A83886">
        <w:rPr>
          <w:sz w:val="18"/>
          <w:szCs w:val="18"/>
        </w:rPr>
        <w:t>1</w:t>
      </w:r>
      <w:r w:rsidR="0043338A" w:rsidRPr="00A83886">
        <w:rPr>
          <w:sz w:val="18"/>
          <w:szCs w:val="18"/>
        </w:rPr>
        <w:t>6</w:t>
      </w:r>
    </w:p>
    <w:p w:rsidR="005A2BDB" w:rsidRPr="00A83886" w:rsidRDefault="00AC0C73" w:rsidP="005A2BDB">
      <w:pPr>
        <w:pStyle w:val="TOC2"/>
        <w:tabs>
          <w:tab w:val="left" w:pos="800"/>
          <w:tab w:val="right" w:leader="dot" w:pos="8630"/>
        </w:tabs>
        <w:rPr>
          <w:noProof/>
          <w:sz w:val="18"/>
          <w:szCs w:val="18"/>
        </w:rPr>
      </w:pPr>
      <w:hyperlink w:anchor="_Toc77487649" w:history="1">
        <w:r w:rsidR="005A2BDB" w:rsidRPr="00A83886">
          <w:rPr>
            <w:rStyle w:val="Hyperlink"/>
            <w:noProof/>
            <w:sz w:val="18"/>
            <w:szCs w:val="18"/>
          </w:rPr>
          <w:t>2.</w:t>
        </w:r>
        <w:r w:rsidR="001560C5" w:rsidRPr="00A83886">
          <w:rPr>
            <w:rStyle w:val="Hyperlink"/>
            <w:noProof/>
            <w:sz w:val="18"/>
            <w:szCs w:val="18"/>
          </w:rPr>
          <w:t>5</w:t>
        </w:r>
        <w:r w:rsidR="00C27665" w:rsidRPr="00A83886">
          <w:rPr>
            <w:rStyle w:val="Hyperlink"/>
            <w:noProof/>
            <w:sz w:val="18"/>
            <w:szCs w:val="18"/>
          </w:rPr>
          <w:t xml:space="preserve"> </w:t>
        </w:r>
        <w:r w:rsidR="00A91481">
          <w:rPr>
            <w:rStyle w:val="Hyperlink"/>
            <w:noProof/>
            <w:sz w:val="18"/>
            <w:szCs w:val="18"/>
          </w:rPr>
          <w:t xml:space="preserve"> </w:t>
        </w:r>
        <w:r w:rsidR="005A2BDB" w:rsidRPr="00A83886">
          <w:rPr>
            <w:rStyle w:val="Hyperlink"/>
            <w:noProof/>
            <w:sz w:val="18"/>
            <w:szCs w:val="18"/>
          </w:rPr>
          <w:t>Non-Functional Requirements</w:t>
        </w:r>
        <w:r w:rsidR="005A2BDB" w:rsidRPr="00A83886">
          <w:rPr>
            <w:noProof/>
            <w:webHidden/>
            <w:sz w:val="18"/>
            <w:szCs w:val="18"/>
          </w:rPr>
          <w:tab/>
        </w:r>
      </w:hyperlink>
      <w:r w:rsidR="007201BA" w:rsidRPr="00A83886">
        <w:rPr>
          <w:sz w:val="18"/>
          <w:szCs w:val="18"/>
        </w:rPr>
        <w:t>1</w:t>
      </w:r>
      <w:r w:rsidR="0043338A" w:rsidRPr="00A83886">
        <w:rPr>
          <w:sz w:val="18"/>
          <w:szCs w:val="18"/>
        </w:rPr>
        <w:t>7</w:t>
      </w:r>
    </w:p>
    <w:p w:rsidR="005A2BDB" w:rsidRPr="00A83886" w:rsidRDefault="00AC0C73" w:rsidP="005A2BDB">
      <w:pPr>
        <w:pStyle w:val="TOC1"/>
        <w:tabs>
          <w:tab w:val="left" w:pos="800"/>
          <w:tab w:val="right" w:leader="dot" w:pos="8630"/>
        </w:tabs>
        <w:rPr>
          <w:noProof/>
          <w:sz w:val="18"/>
          <w:szCs w:val="18"/>
        </w:rPr>
      </w:pPr>
      <w:hyperlink w:anchor="_Toc77487650" w:history="1">
        <w:r w:rsidR="005A2BDB" w:rsidRPr="00A83886">
          <w:rPr>
            <w:rStyle w:val="Hyperlink"/>
            <w:noProof/>
            <w:sz w:val="18"/>
            <w:szCs w:val="18"/>
          </w:rPr>
          <w:t>3.0.</w:t>
        </w:r>
        <w:r w:rsidR="005A2BDB" w:rsidRPr="00A83886">
          <w:rPr>
            <w:noProof/>
            <w:sz w:val="18"/>
            <w:szCs w:val="18"/>
          </w:rPr>
          <w:tab/>
        </w:r>
        <w:r w:rsidR="001560C5" w:rsidRPr="00A83886">
          <w:rPr>
            <w:rStyle w:val="Hyperlink"/>
            <w:noProof/>
            <w:sz w:val="18"/>
            <w:szCs w:val="18"/>
          </w:rPr>
          <w:t>Detailed Use Cases</w:t>
        </w:r>
        <w:r w:rsidR="005A2BDB" w:rsidRPr="00A83886">
          <w:rPr>
            <w:noProof/>
            <w:webHidden/>
            <w:sz w:val="18"/>
            <w:szCs w:val="18"/>
          </w:rPr>
          <w:tab/>
        </w:r>
      </w:hyperlink>
      <w:r w:rsidR="00C80124" w:rsidRPr="00A83886">
        <w:rPr>
          <w:sz w:val="18"/>
          <w:szCs w:val="18"/>
        </w:rPr>
        <w:t>1</w:t>
      </w:r>
      <w:r w:rsidR="0043338A" w:rsidRPr="00A83886">
        <w:rPr>
          <w:sz w:val="18"/>
          <w:szCs w:val="18"/>
        </w:rPr>
        <w:t>7</w:t>
      </w:r>
    </w:p>
    <w:p w:rsidR="005A2BDB" w:rsidRPr="00A83886" w:rsidRDefault="00AC0C73" w:rsidP="005A2BDB">
      <w:pPr>
        <w:pStyle w:val="TOC2"/>
        <w:tabs>
          <w:tab w:val="left" w:pos="800"/>
          <w:tab w:val="right" w:leader="dot" w:pos="8630"/>
        </w:tabs>
        <w:rPr>
          <w:noProof/>
          <w:sz w:val="18"/>
          <w:szCs w:val="18"/>
        </w:rPr>
      </w:pPr>
      <w:hyperlink w:anchor="_Toc77487651" w:history="1">
        <w:r w:rsidR="005A2BDB" w:rsidRPr="00A83886">
          <w:rPr>
            <w:rStyle w:val="Hyperlink"/>
            <w:noProof/>
            <w:sz w:val="18"/>
            <w:szCs w:val="18"/>
          </w:rPr>
          <w:t>3.1</w:t>
        </w:r>
        <w:r w:rsidR="005A2BDB" w:rsidRPr="00A83886">
          <w:rPr>
            <w:noProof/>
            <w:sz w:val="18"/>
            <w:szCs w:val="18"/>
          </w:rPr>
          <w:tab/>
        </w:r>
        <w:r w:rsidR="005A2BDB" w:rsidRPr="00A83886">
          <w:rPr>
            <w:rStyle w:val="Hyperlink"/>
            <w:noProof/>
            <w:sz w:val="18"/>
            <w:szCs w:val="18"/>
          </w:rPr>
          <w:t>External Interface Requirements</w:t>
        </w:r>
        <w:r w:rsidR="005A2BDB" w:rsidRPr="00A83886">
          <w:rPr>
            <w:noProof/>
            <w:webHidden/>
            <w:sz w:val="18"/>
            <w:szCs w:val="18"/>
          </w:rPr>
          <w:tab/>
        </w:r>
      </w:hyperlink>
      <w:r w:rsidR="00C80124" w:rsidRPr="00A83886">
        <w:rPr>
          <w:sz w:val="18"/>
          <w:szCs w:val="18"/>
        </w:rPr>
        <w:t>1</w:t>
      </w:r>
      <w:r w:rsidR="0043338A" w:rsidRPr="00A83886">
        <w:rPr>
          <w:sz w:val="18"/>
          <w:szCs w:val="18"/>
        </w:rPr>
        <w:t>7</w:t>
      </w:r>
    </w:p>
    <w:p w:rsidR="005A2BDB" w:rsidRPr="00A83886" w:rsidRDefault="00AC0C73" w:rsidP="005A2BDB">
      <w:pPr>
        <w:pStyle w:val="TOC2"/>
        <w:tabs>
          <w:tab w:val="left" w:pos="800"/>
          <w:tab w:val="right" w:leader="dot" w:pos="8630"/>
        </w:tabs>
        <w:rPr>
          <w:noProof/>
          <w:sz w:val="18"/>
          <w:szCs w:val="18"/>
        </w:rPr>
      </w:pPr>
      <w:hyperlink w:anchor="_Toc77487652" w:history="1">
        <w:r w:rsidR="005A2BDB" w:rsidRPr="00A83886">
          <w:rPr>
            <w:rStyle w:val="Hyperlink"/>
            <w:noProof/>
            <w:sz w:val="18"/>
            <w:szCs w:val="18"/>
          </w:rPr>
          <w:t>3.2</w:t>
        </w:r>
        <w:r w:rsidR="005A2BDB" w:rsidRPr="00A83886">
          <w:rPr>
            <w:noProof/>
            <w:sz w:val="18"/>
            <w:szCs w:val="18"/>
          </w:rPr>
          <w:tab/>
        </w:r>
        <w:r w:rsidR="00787E51" w:rsidRPr="00A83886">
          <w:rPr>
            <w:rStyle w:val="Hyperlink"/>
            <w:noProof/>
            <w:sz w:val="18"/>
            <w:szCs w:val="18"/>
          </w:rPr>
          <w:t>Detailed Use Case</w:t>
        </w:r>
        <w:r w:rsidR="002943A0" w:rsidRPr="00A83886">
          <w:rPr>
            <w:rStyle w:val="Hyperlink"/>
            <w:noProof/>
            <w:sz w:val="18"/>
            <w:szCs w:val="18"/>
          </w:rPr>
          <w:t xml:space="preserve"> D</w:t>
        </w:r>
        <w:r w:rsidR="001560C5" w:rsidRPr="00A83886">
          <w:rPr>
            <w:rStyle w:val="Hyperlink"/>
            <w:noProof/>
            <w:sz w:val="18"/>
            <w:szCs w:val="18"/>
          </w:rPr>
          <w:t>escriptions</w:t>
        </w:r>
        <w:r w:rsidR="005A2BDB" w:rsidRPr="00A83886">
          <w:rPr>
            <w:noProof/>
            <w:webHidden/>
            <w:sz w:val="18"/>
            <w:szCs w:val="18"/>
          </w:rPr>
          <w:tab/>
        </w:r>
        <w:r w:rsidR="00C80124" w:rsidRPr="00A83886">
          <w:rPr>
            <w:noProof/>
            <w:webHidden/>
            <w:sz w:val="18"/>
            <w:szCs w:val="18"/>
          </w:rPr>
          <w:t>1</w:t>
        </w:r>
        <w:r w:rsidR="0043338A" w:rsidRPr="00A83886">
          <w:rPr>
            <w:noProof/>
            <w:webHidden/>
            <w:sz w:val="18"/>
            <w:szCs w:val="18"/>
          </w:rPr>
          <w:t>8</w:t>
        </w:r>
      </w:hyperlink>
    </w:p>
    <w:p w:rsidR="00D82836" w:rsidRPr="00A83886" w:rsidRDefault="00AC0C73" w:rsidP="00D82836">
      <w:pPr>
        <w:pStyle w:val="TOC3"/>
        <w:rPr>
          <w:sz w:val="18"/>
          <w:szCs w:val="18"/>
        </w:rPr>
      </w:pPr>
      <w:hyperlink w:anchor="_Toc77487653" w:history="1">
        <w:r w:rsidR="00D82836" w:rsidRPr="00A83886">
          <w:rPr>
            <w:rStyle w:val="Hyperlink"/>
            <w:sz w:val="18"/>
            <w:szCs w:val="18"/>
          </w:rPr>
          <w:t>3.2.1</w:t>
        </w:r>
        <w:r w:rsidR="00A83886">
          <w:rPr>
            <w:sz w:val="18"/>
            <w:szCs w:val="18"/>
          </w:rPr>
          <w:t xml:space="preserve">  </w:t>
        </w:r>
        <w:r w:rsidR="009C5B7B" w:rsidRPr="00A83886">
          <w:rPr>
            <w:sz w:val="18"/>
            <w:szCs w:val="18"/>
          </w:rPr>
          <w:t xml:space="preserve">Use Case: </w:t>
        </w:r>
        <w:r w:rsidR="00D82836" w:rsidRPr="00A83886">
          <w:rPr>
            <w:rStyle w:val="Hyperlink"/>
            <w:sz w:val="18"/>
            <w:szCs w:val="18"/>
          </w:rPr>
          <w:t>Add Item</w:t>
        </w:r>
        <w:r w:rsidR="00D82836" w:rsidRPr="00A83886">
          <w:rPr>
            <w:webHidden/>
            <w:sz w:val="18"/>
            <w:szCs w:val="18"/>
          </w:rPr>
          <w:tab/>
        </w:r>
      </w:hyperlink>
      <w:r w:rsidR="00F0088A" w:rsidRPr="00A83886">
        <w:rPr>
          <w:sz w:val="18"/>
          <w:szCs w:val="18"/>
        </w:rPr>
        <w:t>1</w:t>
      </w:r>
      <w:r w:rsidR="0043338A" w:rsidRPr="00A83886">
        <w:rPr>
          <w:sz w:val="18"/>
          <w:szCs w:val="18"/>
        </w:rPr>
        <w:t>8</w:t>
      </w:r>
    </w:p>
    <w:p w:rsidR="005A2BDB" w:rsidRPr="00A83886" w:rsidRDefault="00D82836" w:rsidP="00D82836">
      <w:pPr>
        <w:pStyle w:val="TOC3"/>
        <w:ind w:left="0"/>
        <w:rPr>
          <w:sz w:val="18"/>
          <w:szCs w:val="18"/>
        </w:rPr>
      </w:pPr>
      <w:r w:rsidRPr="00A83886">
        <w:rPr>
          <w:noProof w:val="0"/>
          <w:sz w:val="18"/>
          <w:szCs w:val="18"/>
        </w:rPr>
        <w:t xml:space="preserve">        </w:t>
      </w:r>
      <w:r w:rsidR="00A83886">
        <w:rPr>
          <w:noProof w:val="0"/>
          <w:sz w:val="18"/>
          <w:szCs w:val="18"/>
        </w:rPr>
        <w:t xml:space="preserve">  </w:t>
      </w:r>
      <w:hyperlink w:anchor="_Toc77487654" w:history="1">
        <w:r w:rsidR="005A2BDB" w:rsidRPr="00A83886">
          <w:rPr>
            <w:rStyle w:val="Hyperlink"/>
            <w:sz w:val="18"/>
            <w:szCs w:val="18"/>
          </w:rPr>
          <w:t>3.2.2</w:t>
        </w:r>
        <w:r w:rsidR="00A83886">
          <w:rPr>
            <w:sz w:val="18"/>
            <w:szCs w:val="18"/>
          </w:rPr>
          <w:t xml:space="preserve">   </w:t>
        </w:r>
        <w:r w:rsidR="009C5B7B" w:rsidRPr="00A83886">
          <w:rPr>
            <w:sz w:val="18"/>
            <w:szCs w:val="18"/>
          </w:rPr>
          <w:t xml:space="preserve">Use Case: </w:t>
        </w:r>
        <w:r w:rsidR="00063C44" w:rsidRPr="00A83886">
          <w:rPr>
            <w:rStyle w:val="Hyperlink"/>
            <w:sz w:val="18"/>
            <w:szCs w:val="18"/>
          </w:rPr>
          <w:t>Get Item</w:t>
        </w:r>
        <w:r w:rsidR="005A2BDB" w:rsidRPr="00A83886">
          <w:rPr>
            <w:webHidden/>
            <w:sz w:val="18"/>
            <w:szCs w:val="18"/>
          </w:rPr>
          <w:tab/>
        </w:r>
      </w:hyperlink>
      <w:r w:rsidR="00782109" w:rsidRPr="00A83886">
        <w:rPr>
          <w:sz w:val="18"/>
          <w:szCs w:val="18"/>
        </w:rPr>
        <w:t>19</w:t>
      </w:r>
    </w:p>
    <w:p w:rsidR="005A2BDB" w:rsidRPr="00A83886" w:rsidRDefault="00AC0C73" w:rsidP="00FE08B0">
      <w:pPr>
        <w:pStyle w:val="TOC3"/>
        <w:rPr>
          <w:sz w:val="18"/>
          <w:szCs w:val="18"/>
        </w:rPr>
      </w:pPr>
      <w:hyperlink w:anchor="_Toc77487656" w:history="1">
        <w:r w:rsidR="009C5B7B" w:rsidRPr="00A83886">
          <w:rPr>
            <w:rStyle w:val="Hyperlink"/>
            <w:sz w:val="18"/>
            <w:szCs w:val="18"/>
          </w:rPr>
          <w:t>3.2.3</w:t>
        </w:r>
        <w:r w:rsidR="00A83886">
          <w:rPr>
            <w:sz w:val="18"/>
            <w:szCs w:val="18"/>
          </w:rPr>
          <w:t xml:space="preserve">  </w:t>
        </w:r>
        <w:r w:rsidR="009C5B7B" w:rsidRPr="00A83886">
          <w:rPr>
            <w:sz w:val="18"/>
            <w:szCs w:val="18"/>
          </w:rPr>
          <w:t xml:space="preserve">Use Case: </w:t>
        </w:r>
        <w:r w:rsidR="00063C44" w:rsidRPr="00A83886">
          <w:rPr>
            <w:rStyle w:val="Hyperlink"/>
            <w:sz w:val="18"/>
            <w:szCs w:val="18"/>
          </w:rPr>
          <w:t>Cancel Request</w:t>
        </w:r>
        <w:r w:rsidR="005A2BDB" w:rsidRPr="00A83886">
          <w:rPr>
            <w:webHidden/>
            <w:sz w:val="18"/>
            <w:szCs w:val="18"/>
          </w:rPr>
          <w:tab/>
        </w:r>
      </w:hyperlink>
      <w:r w:rsidR="00F0088A" w:rsidRPr="00A83886">
        <w:rPr>
          <w:sz w:val="18"/>
          <w:szCs w:val="18"/>
        </w:rPr>
        <w:t>2</w:t>
      </w:r>
      <w:r w:rsidR="00782109" w:rsidRPr="00A83886">
        <w:rPr>
          <w:sz w:val="18"/>
          <w:szCs w:val="18"/>
        </w:rPr>
        <w:t>1</w:t>
      </w:r>
    </w:p>
    <w:p w:rsidR="00892C3D" w:rsidRPr="00A83886" w:rsidRDefault="00AC0C73" w:rsidP="00892C3D">
      <w:pPr>
        <w:pStyle w:val="TOC3"/>
        <w:rPr>
          <w:sz w:val="18"/>
          <w:szCs w:val="18"/>
        </w:rPr>
      </w:pPr>
      <w:hyperlink w:anchor="_Toc77487656" w:history="1">
        <w:r w:rsidR="009C5B7B" w:rsidRPr="00A83886">
          <w:rPr>
            <w:rStyle w:val="Hyperlink"/>
            <w:sz w:val="18"/>
            <w:szCs w:val="18"/>
          </w:rPr>
          <w:t>3.2.</w:t>
        </w:r>
        <w:r w:rsidR="00A83886">
          <w:rPr>
            <w:sz w:val="18"/>
            <w:szCs w:val="18"/>
          </w:rPr>
          <w:t xml:space="preserve">4  </w:t>
        </w:r>
        <w:r w:rsidR="009C5B7B" w:rsidRPr="00A83886">
          <w:rPr>
            <w:sz w:val="18"/>
            <w:szCs w:val="18"/>
          </w:rPr>
          <w:t xml:space="preserve">Use Case: </w:t>
        </w:r>
        <w:r w:rsidR="009C5B7B" w:rsidRPr="00A83886">
          <w:rPr>
            <w:rStyle w:val="Hyperlink"/>
            <w:sz w:val="18"/>
            <w:szCs w:val="18"/>
          </w:rPr>
          <w:t>Help Desk</w:t>
        </w:r>
        <w:r w:rsidR="00892C3D" w:rsidRPr="00A83886">
          <w:rPr>
            <w:webHidden/>
            <w:sz w:val="18"/>
            <w:szCs w:val="18"/>
          </w:rPr>
          <w:tab/>
        </w:r>
      </w:hyperlink>
      <w:r w:rsidR="00F0088A" w:rsidRPr="00A83886">
        <w:rPr>
          <w:sz w:val="18"/>
          <w:szCs w:val="18"/>
        </w:rPr>
        <w:t>2</w:t>
      </w:r>
      <w:r w:rsidR="00782109" w:rsidRPr="00A83886">
        <w:rPr>
          <w:sz w:val="18"/>
          <w:szCs w:val="18"/>
        </w:rPr>
        <w:t>2</w:t>
      </w:r>
    </w:p>
    <w:p w:rsidR="00F00E1A" w:rsidRPr="00A83886" w:rsidRDefault="00AC0C73" w:rsidP="00F00E1A">
      <w:pPr>
        <w:pStyle w:val="TOC3"/>
        <w:rPr>
          <w:sz w:val="18"/>
          <w:szCs w:val="18"/>
        </w:rPr>
      </w:pPr>
      <w:hyperlink w:anchor="_Toc77487656" w:history="1">
        <w:r w:rsidR="00F00E1A" w:rsidRPr="00A83886">
          <w:rPr>
            <w:rStyle w:val="Hyperlink"/>
            <w:sz w:val="18"/>
            <w:szCs w:val="18"/>
          </w:rPr>
          <w:t>3.2.</w:t>
        </w:r>
        <w:r w:rsidR="00DE1148" w:rsidRPr="00A83886">
          <w:rPr>
            <w:sz w:val="18"/>
            <w:szCs w:val="18"/>
          </w:rPr>
          <w:t>5</w:t>
        </w:r>
        <w:r w:rsidR="00A83886">
          <w:rPr>
            <w:sz w:val="18"/>
            <w:szCs w:val="18"/>
          </w:rPr>
          <w:t xml:space="preserve">  </w:t>
        </w:r>
        <w:r w:rsidR="00F00E1A" w:rsidRPr="00A83886">
          <w:rPr>
            <w:sz w:val="18"/>
            <w:szCs w:val="18"/>
          </w:rPr>
          <w:t xml:space="preserve">Use Case: </w:t>
        </w:r>
        <w:r w:rsidR="00F00E1A" w:rsidRPr="00A83886">
          <w:rPr>
            <w:rStyle w:val="Hyperlink"/>
            <w:sz w:val="18"/>
            <w:szCs w:val="18"/>
          </w:rPr>
          <w:t>Check Status</w:t>
        </w:r>
        <w:r w:rsidR="00F00E1A" w:rsidRPr="00A83886">
          <w:rPr>
            <w:webHidden/>
            <w:sz w:val="18"/>
            <w:szCs w:val="18"/>
          </w:rPr>
          <w:tab/>
        </w:r>
      </w:hyperlink>
      <w:r w:rsidR="00F0088A" w:rsidRPr="00A83886">
        <w:rPr>
          <w:sz w:val="18"/>
          <w:szCs w:val="18"/>
        </w:rPr>
        <w:t>2</w:t>
      </w:r>
      <w:r w:rsidR="00782109" w:rsidRPr="00A83886">
        <w:rPr>
          <w:sz w:val="18"/>
          <w:szCs w:val="18"/>
        </w:rPr>
        <w:t>4</w:t>
      </w:r>
    </w:p>
    <w:p w:rsidR="005A2BDB" w:rsidRPr="00A83886" w:rsidRDefault="00892C3D" w:rsidP="00892C3D">
      <w:pPr>
        <w:pStyle w:val="TOC2"/>
        <w:tabs>
          <w:tab w:val="left" w:pos="800"/>
          <w:tab w:val="right" w:leader="dot" w:pos="8630"/>
        </w:tabs>
        <w:ind w:left="0" w:firstLine="0"/>
        <w:rPr>
          <w:noProof/>
          <w:sz w:val="18"/>
          <w:szCs w:val="18"/>
        </w:rPr>
      </w:pPr>
      <w:r w:rsidRPr="00A83886">
        <w:rPr>
          <w:sz w:val="18"/>
          <w:szCs w:val="18"/>
        </w:rPr>
        <w:t xml:space="preserve">       </w:t>
      </w:r>
      <w:r w:rsidR="00A83886">
        <w:rPr>
          <w:sz w:val="18"/>
          <w:szCs w:val="18"/>
        </w:rPr>
        <w:t xml:space="preserve">   </w:t>
      </w:r>
      <w:hyperlink w:anchor="_Toc77487665" w:history="1">
        <w:r w:rsidR="005A2BDB" w:rsidRPr="00A83886">
          <w:rPr>
            <w:rStyle w:val="Hyperlink"/>
            <w:noProof/>
            <w:sz w:val="18"/>
            <w:szCs w:val="18"/>
          </w:rPr>
          <w:t>3.3</w:t>
        </w:r>
        <w:r w:rsidR="005A2BDB" w:rsidRPr="00A83886">
          <w:rPr>
            <w:noProof/>
            <w:sz w:val="18"/>
            <w:szCs w:val="18"/>
          </w:rPr>
          <w:tab/>
        </w:r>
        <w:r w:rsidR="00FE08B0" w:rsidRPr="00A83886">
          <w:rPr>
            <w:noProof/>
            <w:sz w:val="18"/>
            <w:szCs w:val="18"/>
          </w:rPr>
          <w:t xml:space="preserve"> </w:t>
        </w:r>
        <w:r w:rsidR="005A2BDB" w:rsidRPr="00A83886">
          <w:rPr>
            <w:rStyle w:val="Hyperlink"/>
            <w:noProof/>
            <w:sz w:val="18"/>
            <w:szCs w:val="18"/>
          </w:rPr>
          <w:t>Detailed Non-Functional Requirements</w:t>
        </w:r>
        <w:r w:rsidR="005A2BDB" w:rsidRPr="00A83886">
          <w:rPr>
            <w:noProof/>
            <w:webHidden/>
            <w:sz w:val="18"/>
            <w:szCs w:val="18"/>
          </w:rPr>
          <w:tab/>
        </w:r>
      </w:hyperlink>
      <w:r w:rsidR="00F0088A" w:rsidRPr="00A83886">
        <w:rPr>
          <w:sz w:val="18"/>
          <w:szCs w:val="18"/>
        </w:rPr>
        <w:t>26</w:t>
      </w:r>
    </w:p>
    <w:p w:rsidR="005A2BDB" w:rsidRPr="00A83886" w:rsidRDefault="00FE08B0" w:rsidP="00FE08B0">
      <w:pPr>
        <w:pStyle w:val="TOC3"/>
        <w:rPr>
          <w:sz w:val="18"/>
          <w:szCs w:val="18"/>
        </w:rPr>
      </w:pPr>
      <w:r w:rsidRPr="00A83886">
        <w:rPr>
          <w:sz w:val="18"/>
          <w:szCs w:val="18"/>
        </w:rPr>
        <w:t xml:space="preserve"> </w:t>
      </w:r>
      <w:hyperlink w:anchor="_Toc77487666" w:history="1">
        <w:r w:rsidR="005A2BDB" w:rsidRPr="00A83886">
          <w:rPr>
            <w:rStyle w:val="Hyperlink"/>
            <w:sz w:val="18"/>
            <w:szCs w:val="18"/>
          </w:rPr>
          <w:t>3.3.1</w:t>
        </w:r>
        <w:r w:rsidR="00A83886">
          <w:rPr>
            <w:sz w:val="18"/>
            <w:szCs w:val="18"/>
          </w:rPr>
          <w:t xml:space="preserve"> </w:t>
        </w:r>
        <w:r w:rsidR="005A2BDB" w:rsidRPr="00A83886">
          <w:rPr>
            <w:rStyle w:val="Hyperlink"/>
            <w:sz w:val="18"/>
            <w:szCs w:val="18"/>
          </w:rPr>
          <w:t>Logical Structure of the Data</w:t>
        </w:r>
        <w:r w:rsidR="005A2BDB" w:rsidRPr="00A83886">
          <w:rPr>
            <w:webHidden/>
            <w:sz w:val="18"/>
            <w:szCs w:val="18"/>
          </w:rPr>
          <w:tab/>
        </w:r>
      </w:hyperlink>
      <w:r w:rsidR="00F0088A" w:rsidRPr="00A83886">
        <w:rPr>
          <w:sz w:val="18"/>
          <w:szCs w:val="18"/>
        </w:rPr>
        <w:t>26</w:t>
      </w:r>
    </w:p>
    <w:p w:rsidR="009B4020" w:rsidRPr="00A83886" w:rsidRDefault="00AC0C73" w:rsidP="009B4020">
      <w:pPr>
        <w:pStyle w:val="TOC1"/>
        <w:tabs>
          <w:tab w:val="left" w:pos="800"/>
          <w:tab w:val="right" w:leader="dot" w:pos="8630"/>
        </w:tabs>
        <w:rPr>
          <w:noProof/>
          <w:sz w:val="18"/>
          <w:szCs w:val="18"/>
        </w:rPr>
      </w:pPr>
      <w:hyperlink w:anchor="_Toc77487650" w:history="1">
        <w:r w:rsidR="009B4020" w:rsidRPr="00A83886">
          <w:rPr>
            <w:rStyle w:val="Hyperlink"/>
            <w:noProof/>
            <w:sz w:val="18"/>
            <w:szCs w:val="18"/>
          </w:rPr>
          <w:t>4.0.</w:t>
        </w:r>
        <w:r w:rsidR="009B4020" w:rsidRPr="00A83886">
          <w:rPr>
            <w:noProof/>
            <w:sz w:val="18"/>
            <w:szCs w:val="18"/>
          </w:rPr>
          <w:tab/>
          <w:t>Business Rules</w:t>
        </w:r>
        <w:r w:rsidR="009B4020" w:rsidRPr="00A83886">
          <w:rPr>
            <w:noProof/>
            <w:webHidden/>
            <w:sz w:val="18"/>
            <w:szCs w:val="18"/>
          </w:rPr>
          <w:tab/>
          <w:t>2</w:t>
        </w:r>
        <w:r w:rsidR="008B260A" w:rsidRPr="00A83886">
          <w:rPr>
            <w:noProof/>
            <w:webHidden/>
            <w:sz w:val="18"/>
            <w:szCs w:val="18"/>
          </w:rPr>
          <w:t>8</w:t>
        </w:r>
      </w:hyperlink>
    </w:p>
    <w:p w:rsidR="002943A0" w:rsidRPr="00A83886" w:rsidRDefault="00AC0C73" w:rsidP="002943A0">
      <w:pPr>
        <w:pStyle w:val="TOC1"/>
        <w:tabs>
          <w:tab w:val="left" w:pos="800"/>
          <w:tab w:val="right" w:leader="dot" w:pos="8630"/>
        </w:tabs>
        <w:rPr>
          <w:sz w:val="18"/>
          <w:szCs w:val="18"/>
        </w:rPr>
      </w:pPr>
      <w:hyperlink w:anchor="_Toc77487650" w:history="1">
        <w:r w:rsidR="009B4020" w:rsidRPr="00A83886">
          <w:rPr>
            <w:rStyle w:val="Hyperlink"/>
            <w:noProof/>
            <w:sz w:val="18"/>
            <w:szCs w:val="18"/>
          </w:rPr>
          <w:t>5</w:t>
        </w:r>
        <w:r w:rsidR="002943A0" w:rsidRPr="00A83886">
          <w:rPr>
            <w:rStyle w:val="Hyperlink"/>
            <w:noProof/>
            <w:sz w:val="18"/>
            <w:szCs w:val="18"/>
          </w:rPr>
          <w:t>.0.</w:t>
        </w:r>
        <w:r w:rsidR="002943A0" w:rsidRPr="00A83886">
          <w:rPr>
            <w:noProof/>
            <w:sz w:val="18"/>
            <w:szCs w:val="18"/>
          </w:rPr>
          <w:tab/>
        </w:r>
        <w:r w:rsidR="00A83886" w:rsidRPr="00A83886">
          <w:rPr>
            <w:rStyle w:val="Hyperlink"/>
            <w:noProof/>
            <w:sz w:val="18"/>
            <w:szCs w:val="18"/>
          </w:rPr>
          <w:t>System Design</w:t>
        </w:r>
        <w:r w:rsidR="002943A0" w:rsidRPr="00A83886">
          <w:rPr>
            <w:noProof/>
            <w:webHidden/>
            <w:sz w:val="18"/>
            <w:szCs w:val="18"/>
          </w:rPr>
          <w:tab/>
        </w:r>
        <w:r w:rsidR="005E5A82" w:rsidRPr="00A83886">
          <w:rPr>
            <w:noProof/>
            <w:webHidden/>
            <w:sz w:val="18"/>
            <w:szCs w:val="18"/>
          </w:rPr>
          <w:t>30</w:t>
        </w:r>
      </w:hyperlink>
    </w:p>
    <w:p w:rsidR="00A83886" w:rsidRPr="00A83886" w:rsidRDefault="00AC0C73" w:rsidP="00A83886">
      <w:pPr>
        <w:pStyle w:val="TOC2"/>
        <w:tabs>
          <w:tab w:val="left" w:pos="800"/>
          <w:tab w:val="right" w:leader="dot" w:pos="8630"/>
        </w:tabs>
        <w:rPr>
          <w:noProof/>
          <w:sz w:val="18"/>
          <w:szCs w:val="18"/>
        </w:rPr>
      </w:pPr>
      <w:hyperlink w:anchor="_Toc77487651" w:history="1">
        <w:r w:rsidR="00A83886" w:rsidRPr="00A83886">
          <w:rPr>
            <w:rStyle w:val="Hyperlink"/>
            <w:noProof/>
            <w:sz w:val="18"/>
            <w:szCs w:val="18"/>
          </w:rPr>
          <w:t>5.1</w:t>
        </w:r>
        <w:r w:rsidR="00A83886" w:rsidRPr="00A83886">
          <w:rPr>
            <w:noProof/>
            <w:sz w:val="18"/>
            <w:szCs w:val="18"/>
          </w:rPr>
          <w:tab/>
        </w:r>
        <w:r w:rsidR="00A83886" w:rsidRPr="00A83886">
          <w:rPr>
            <w:rStyle w:val="Hyperlink"/>
            <w:noProof/>
            <w:sz w:val="18"/>
            <w:szCs w:val="18"/>
          </w:rPr>
          <w:t>CRC Cards</w:t>
        </w:r>
        <w:r w:rsidR="00A83886" w:rsidRPr="00A83886">
          <w:rPr>
            <w:noProof/>
            <w:webHidden/>
            <w:sz w:val="18"/>
            <w:szCs w:val="18"/>
          </w:rPr>
          <w:tab/>
        </w:r>
      </w:hyperlink>
      <w:r w:rsidR="00FB4B93">
        <w:rPr>
          <w:sz w:val="18"/>
          <w:szCs w:val="18"/>
        </w:rPr>
        <w:t>3</w:t>
      </w:r>
      <w:r w:rsidR="00EC085B">
        <w:rPr>
          <w:sz w:val="18"/>
          <w:szCs w:val="18"/>
        </w:rPr>
        <w:t>0</w:t>
      </w:r>
    </w:p>
    <w:p w:rsidR="00A83886" w:rsidRPr="00A83886" w:rsidRDefault="00AC0C73" w:rsidP="00A83886">
      <w:pPr>
        <w:pStyle w:val="TOC2"/>
        <w:tabs>
          <w:tab w:val="left" w:pos="800"/>
          <w:tab w:val="right" w:leader="dot" w:pos="8630"/>
        </w:tabs>
        <w:rPr>
          <w:noProof/>
          <w:sz w:val="18"/>
          <w:szCs w:val="18"/>
        </w:rPr>
      </w:pPr>
      <w:hyperlink w:anchor="_Toc77487652" w:history="1">
        <w:r w:rsidR="00A83886" w:rsidRPr="00A83886">
          <w:rPr>
            <w:rStyle w:val="Hyperlink"/>
            <w:noProof/>
            <w:sz w:val="18"/>
            <w:szCs w:val="18"/>
          </w:rPr>
          <w:t>5.2</w:t>
        </w:r>
        <w:r w:rsidR="00A83886" w:rsidRPr="00A83886">
          <w:rPr>
            <w:noProof/>
            <w:sz w:val="18"/>
            <w:szCs w:val="18"/>
          </w:rPr>
          <w:tab/>
        </w:r>
        <w:r w:rsidR="00A83886" w:rsidRPr="00A83886">
          <w:rPr>
            <w:rStyle w:val="Hyperlink"/>
            <w:noProof/>
            <w:sz w:val="18"/>
            <w:szCs w:val="18"/>
          </w:rPr>
          <w:t>UML Diagram</w:t>
        </w:r>
        <w:r w:rsidR="00A83886" w:rsidRPr="00A83886">
          <w:rPr>
            <w:noProof/>
            <w:webHidden/>
            <w:sz w:val="18"/>
            <w:szCs w:val="18"/>
          </w:rPr>
          <w:tab/>
        </w:r>
        <w:r w:rsidR="00FB4B93">
          <w:rPr>
            <w:noProof/>
            <w:webHidden/>
            <w:sz w:val="18"/>
            <w:szCs w:val="18"/>
          </w:rPr>
          <w:t>3</w:t>
        </w:r>
        <w:r w:rsidR="00EC085B">
          <w:rPr>
            <w:noProof/>
            <w:webHidden/>
            <w:sz w:val="18"/>
            <w:szCs w:val="18"/>
          </w:rPr>
          <w:t>2</w:t>
        </w:r>
      </w:hyperlink>
    </w:p>
    <w:p w:rsidR="00A83886" w:rsidRPr="00A83886" w:rsidRDefault="00AC0C73" w:rsidP="00A83886">
      <w:pPr>
        <w:pStyle w:val="TOC2"/>
        <w:tabs>
          <w:tab w:val="left" w:pos="800"/>
          <w:tab w:val="right" w:leader="dot" w:pos="8630"/>
        </w:tabs>
        <w:rPr>
          <w:sz w:val="18"/>
          <w:szCs w:val="18"/>
        </w:rPr>
      </w:pPr>
      <w:hyperlink w:anchor="_Toc77487651" w:history="1">
        <w:r w:rsidR="00A83886" w:rsidRPr="00A83886">
          <w:rPr>
            <w:rStyle w:val="Hyperlink"/>
            <w:noProof/>
            <w:sz w:val="18"/>
            <w:szCs w:val="18"/>
          </w:rPr>
          <w:t>5.3</w:t>
        </w:r>
        <w:r w:rsidR="00A83886" w:rsidRPr="00A83886">
          <w:rPr>
            <w:noProof/>
            <w:sz w:val="18"/>
            <w:szCs w:val="18"/>
          </w:rPr>
          <w:tab/>
        </w:r>
        <w:r w:rsidR="00A83886" w:rsidRPr="00A83886">
          <w:rPr>
            <w:rStyle w:val="Hyperlink"/>
            <w:noProof/>
            <w:sz w:val="18"/>
            <w:szCs w:val="18"/>
          </w:rPr>
          <w:t>Sequence Diagrams</w:t>
        </w:r>
        <w:r w:rsidR="00A83886" w:rsidRPr="00A83886">
          <w:rPr>
            <w:noProof/>
            <w:webHidden/>
            <w:sz w:val="18"/>
            <w:szCs w:val="18"/>
          </w:rPr>
          <w:tab/>
        </w:r>
      </w:hyperlink>
      <w:r w:rsidR="00EC085B">
        <w:rPr>
          <w:sz w:val="18"/>
          <w:szCs w:val="18"/>
        </w:rPr>
        <w:t>33</w:t>
      </w:r>
    </w:p>
    <w:p w:rsidR="00A83886" w:rsidRPr="00A83886" w:rsidRDefault="00AC0C73" w:rsidP="00A83886">
      <w:pPr>
        <w:pStyle w:val="TOC3"/>
        <w:rPr>
          <w:sz w:val="18"/>
          <w:szCs w:val="18"/>
        </w:rPr>
      </w:pPr>
      <w:hyperlink w:anchor="_Toc77487653" w:history="1">
        <w:r w:rsidR="00A83886" w:rsidRPr="00A83886">
          <w:rPr>
            <w:rStyle w:val="Hyperlink"/>
            <w:sz w:val="18"/>
            <w:szCs w:val="18"/>
          </w:rPr>
          <w:t>5.3.1</w:t>
        </w:r>
        <w:r w:rsidR="00A83886">
          <w:rPr>
            <w:rStyle w:val="Hyperlink"/>
            <w:sz w:val="18"/>
            <w:szCs w:val="18"/>
          </w:rPr>
          <w:t>.</w:t>
        </w:r>
        <w:r w:rsidR="00A83886">
          <w:rPr>
            <w:sz w:val="18"/>
            <w:szCs w:val="18"/>
          </w:rPr>
          <w:t xml:space="preserve">  </w:t>
        </w:r>
        <w:r w:rsidR="00A83886" w:rsidRPr="00A83886">
          <w:rPr>
            <w:sz w:val="18"/>
            <w:szCs w:val="18"/>
          </w:rPr>
          <w:t xml:space="preserve">Use Case: </w:t>
        </w:r>
        <w:r w:rsidR="00A83886" w:rsidRPr="00A83886">
          <w:rPr>
            <w:rStyle w:val="Hyperlink"/>
            <w:sz w:val="18"/>
            <w:szCs w:val="18"/>
          </w:rPr>
          <w:t>Add Item</w:t>
        </w:r>
        <w:r w:rsidR="00A83886" w:rsidRPr="00A83886">
          <w:rPr>
            <w:webHidden/>
            <w:sz w:val="18"/>
            <w:szCs w:val="18"/>
          </w:rPr>
          <w:tab/>
        </w:r>
      </w:hyperlink>
      <w:r w:rsidR="00EC085B">
        <w:rPr>
          <w:sz w:val="18"/>
          <w:szCs w:val="18"/>
        </w:rPr>
        <w:t>34</w:t>
      </w:r>
    </w:p>
    <w:p w:rsidR="00A83886" w:rsidRPr="00A83886" w:rsidRDefault="00A83886" w:rsidP="00A83886">
      <w:pPr>
        <w:pStyle w:val="TOC3"/>
        <w:ind w:left="0"/>
        <w:rPr>
          <w:sz w:val="18"/>
          <w:szCs w:val="18"/>
        </w:rPr>
      </w:pPr>
      <w:r>
        <w:rPr>
          <w:noProof w:val="0"/>
          <w:sz w:val="18"/>
          <w:szCs w:val="18"/>
        </w:rPr>
        <w:t xml:space="preserve">  </w:t>
      </w:r>
      <w:r w:rsidRPr="00A83886">
        <w:rPr>
          <w:noProof w:val="0"/>
          <w:sz w:val="18"/>
          <w:szCs w:val="18"/>
        </w:rPr>
        <w:t xml:space="preserve">    </w:t>
      </w:r>
      <w:r>
        <w:rPr>
          <w:noProof w:val="0"/>
          <w:sz w:val="18"/>
          <w:szCs w:val="18"/>
        </w:rPr>
        <w:t xml:space="preserve"> </w:t>
      </w:r>
      <w:r w:rsidRPr="00A83886">
        <w:rPr>
          <w:noProof w:val="0"/>
          <w:sz w:val="18"/>
          <w:szCs w:val="18"/>
        </w:rPr>
        <w:t xml:space="preserve">    </w:t>
      </w:r>
      <w:hyperlink w:anchor="_Toc77487654" w:history="1">
        <w:r w:rsidRPr="00A83886">
          <w:rPr>
            <w:rStyle w:val="Hyperlink"/>
            <w:sz w:val="18"/>
            <w:szCs w:val="18"/>
          </w:rPr>
          <w:t>5.3.2</w:t>
        </w:r>
        <w:r>
          <w:rPr>
            <w:rStyle w:val="Hyperlink"/>
            <w:sz w:val="18"/>
            <w:szCs w:val="18"/>
          </w:rPr>
          <w:t>.</w:t>
        </w:r>
        <w:r>
          <w:rPr>
            <w:sz w:val="18"/>
            <w:szCs w:val="18"/>
          </w:rPr>
          <w:t xml:space="preserve">  </w:t>
        </w:r>
        <w:r w:rsidRPr="00A83886">
          <w:rPr>
            <w:sz w:val="18"/>
            <w:szCs w:val="18"/>
          </w:rPr>
          <w:t xml:space="preserve">Use Case: </w:t>
        </w:r>
        <w:r w:rsidRPr="00A83886">
          <w:rPr>
            <w:rStyle w:val="Hyperlink"/>
            <w:sz w:val="18"/>
            <w:szCs w:val="18"/>
          </w:rPr>
          <w:t>Get Item</w:t>
        </w:r>
        <w:r w:rsidRPr="00A83886">
          <w:rPr>
            <w:webHidden/>
            <w:sz w:val="18"/>
            <w:szCs w:val="18"/>
          </w:rPr>
          <w:tab/>
        </w:r>
      </w:hyperlink>
      <w:r w:rsidR="00EC085B">
        <w:rPr>
          <w:sz w:val="18"/>
          <w:szCs w:val="18"/>
        </w:rPr>
        <w:t>35</w:t>
      </w:r>
    </w:p>
    <w:p w:rsidR="00A83886" w:rsidRPr="00A83886" w:rsidRDefault="00A83886" w:rsidP="00A83886">
      <w:pPr>
        <w:pStyle w:val="TOC3"/>
        <w:ind w:left="0"/>
        <w:rPr>
          <w:sz w:val="18"/>
          <w:szCs w:val="18"/>
        </w:rPr>
      </w:pPr>
      <w:r>
        <w:rPr>
          <w:sz w:val="18"/>
          <w:szCs w:val="18"/>
        </w:rPr>
        <w:t xml:space="preserve">          </w:t>
      </w:r>
      <w:r w:rsidRPr="00A83886">
        <w:rPr>
          <w:sz w:val="18"/>
          <w:szCs w:val="18"/>
        </w:rPr>
        <w:t xml:space="preserve"> </w:t>
      </w:r>
      <w:hyperlink w:anchor="_Toc77487653" w:history="1">
        <w:r w:rsidRPr="00A83886">
          <w:rPr>
            <w:rStyle w:val="Hyperlink"/>
            <w:sz w:val="18"/>
            <w:szCs w:val="18"/>
          </w:rPr>
          <w:t>5.3.</w:t>
        </w:r>
        <w:r>
          <w:rPr>
            <w:rStyle w:val="Hyperlink"/>
            <w:sz w:val="18"/>
            <w:szCs w:val="18"/>
          </w:rPr>
          <w:t xml:space="preserve">3.  </w:t>
        </w:r>
        <w:r w:rsidRPr="00A83886">
          <w:rPr>
            <w:sz w:val="18"/>
            <w:szCs w:val="18"/>
          </w:rPr>
          <w:t xml:space="preserve">Use Case: </w:t>
        </w:r>
        <w:r w:rsidRPr="00A83886">
          <w:rPr>
            <w:rStyle w:val="Hyperlink"/>
            <w:sz w:val="18"/>
            <w:szCs w:val="18"/>
          </w:rPr>
          <w:t>Cancel Request</w:t>
        </w:r>
        <w:r w:rsidRPr="00A83886">
          <w:rPr>
            <w:webHidden/>
            <w:sz w:val="18"/>
            <w:szCs w:val="18"/>
          </w:rPr>
          <w:tab/>
        </w:r>
      </w:hyperlink>
      <w:r w:rsidR="00EC085B">
        <w:rPr>
          <w:sz w:val="18"/>
          <w:szCs w:val="18"/>
        </w:rPr>
        <w:t>36</w:t>
      </w:r>
    </w:p>
    <w:p w:rsidR="00A83886" w:rsidRPr="00A83886" w:rsidRDefault="00A83886" w:rsidP="00A83886">
      <w:pPr>
        <w:pStyle w:val="TOC3"/>
        <w:ind w:left="0"/>
        <w:rPr>
          <w:sz w:val="18"/>
          <w:szCs w:val="18"/>
        </w:rPr>
      </w:pPr>
      <w:r w:rsidRPr="00A83886">
        <w:rPr>
          <w:noProof w:val="0"/>
          <w:sz w:val="18"/>
          <w:szCs w:val="18"/>
        </w:rPr>
        <w:t xml:space="preserve">  </w:t>
      </w:r>
      <w:r>
        <w:rPr>
          <w:noProof w:val="0"/>
          <w:sz w:val="18"/>
          <w:szCs w:val="18"/>
        </w:rPr>
        <w:t xml:space="preserve">  </w:t>
      </w:r>
      <w:r w:rsidRPr="00A83886">
        <w:rPr>
          <w:noProof w:val="0"/>
          <w:sz w:val="18"/>
          <w:szCs w:val="18"/>
        </w:rPr>
        <w:t xml:space="preserve">       </w:t>
      </w:r>
      <w:hyperlink w:anchor="_Toc77487654" w:history="1">
        <w:r w:rsidRPr="00A83886">
          <w:rPr>
            <w:rStyle w:val="Hyperlink"/>
            <w:sz w:val="18"/>
            <w:szCs w:val="18"/>
          </w:rPr>
          <w:t>5.3.4</w:t>
        </w:r>
        <w:r>
          <w:rPr>
            <w:sz w:val="18"/>
            <w:szCs w:val="18"/>
          </w:rPr>
          <w:t xml:space="preserve">   </w:t>
        </w:r>
        <w:r w:rsidRPr="00A83886">
          <w:rPr>
            <w:sz w:val="18"/>
            <w:szCs w:val="18"/>
          </w:rPr>
          <w:t xml:space="preserve">Use Case: </w:t>
        </w:r>
        <w:r w:rsidRPr="00A83886">
          <w:rPr>
            <w:rStyle w:val="Hyperlink"/>
            <w:sz w:val="18"/>
            <w:szCs w:val="18"/>
          </w:rPr>
          <w:t>Help Desk</w:t>
        </w:r>
        <w:r w:rsidRPr="00A83886">
          <w:rPr>
            <w:webHidden/>
            <w:sz w:val="18"/>
            <w:szCs w:val="18"/>
          </w:rPr>
          <w:tab/>
        </w:r>
      </w:hyperlink>
      <w:r w:rsidR="00EC085B">
        <w:rPr>
          <w:sz w:val="18"/>
          <w:szCs w:val="18"/>
        </w:rPr>
        <w:t>37</w:t>
      </w:r>
    </w:p>
    <w:p w:rsidR="00A83886" w:rsidRPr="00A83886" w:rsidRDefault="00A83886" w:rsidP="00A83886">
      <w:pPr>
        <w:pStyle w:val="TOC3"/>
        <w:ind w:left="0"/>
        <w:rPr>
          <w:sz w:val="18"/>
          <w:szCs w:val="18"/>
        </w:rPr>
      </w:pPr>
      <w:r w:rsidRPr="00A83886">
        <w:rPr>
          <w:noProof w:val="0"/>
          <w:sz w:val="18"/>
          <w:szCs w:val="18"/>
        </w:rPr>
        <w:t xml:space="preserve">    </w:t>
      </w:r>
      <w:r>
        <w:rPr>
          <w:noProof w:val="0"/>
          <w:sz w:val="18"/>
          <w:szCs w:val="18"/>
        </w:rPr>
        <w:t xml:space="preserve">  </w:t>
      </w:r>
      <w:r w:rsidRPr="00A83886">
        <w:rPr>
          <w:noProof w:val="0"/>
          <w:sz w:val="18"/>
          <w:szCs w:val="18"/>
        </w:rPr>
        <w:t xml:space="preserve">     </w:t>
      </w:r>
      <w:hyperlink w:anchor="_Toc77487654" w:history="1">
        <w:r w:rsidRPr="00A83886">
          <w:rPr>
            <w:rStyle w:val="Hyperlink"/>
            <w:sz w:val="18"/>
            <w:szCs w:val="18"/>
          </w:rPr>
          <w:t>5.3.5</w:t>
        </w:r>
        <w:r>
          <w:rPr>
            <w:sz w:val="18"/>
            <w:szCs w:val="18"/>
          </w:rPr>
          <w:t xml:space="preserve">   </w:t>
        </w:r>
        <w:r w:rsidRPr="00A83886">
          <w:rPr>
            <w:sz w:val="18"/>
            <w:szCs w:val="18"/>
          </w:rPr>
          <w:t xml:space="preserve">Use Case: </w:t>
        </w:r>
        <w:r w:rsidRPr="00A83886">
          <w:rPr>
            <w:rStyle w:val="Hyperlink"/>
            <w:sz w:val="18"/>
            <w:szCs w:val="18"/>
          </w:rPr>
          <w:t>Check Status</w:t>
        </w:r>
        <w:r w:rsidRPr="00A83886">
          <w:rPr>
            <w:webHidden/>
            <w:sz w:val="18"/>
            <w:szCs w:val="18"/>
          </w:rPr>
          <w:tab/>
        </w:r>
      </w:hyperlink>
      <w:r w:rsidR="00EC085B">
        <w:rPr>
          <w:sz w:val="18"/>
          <w:szCs w:val="18"/>
        </w:rPr>
        <w:t>38</w:t>
      </w:r>
    </w:p>
    <w:p w:rsidR="00A83886" w:rsidRPr="00A83886" w:rsidRDefault="00A83886" w:rsidP="00A83886">
      <w:pPr>
        <w:rPr>
          <w:sz w:val="18"/>
          <w:szCs w:val="18"/>
        </w:rPr>
      </w:pPr>
    </w:p>
    <w:p w:rsidR="00A83886" w:rsidRPr="00A83886" w:rsidRDefault="00AC0C73" w:rsidP="00A83886">
      <w:pPr>
        <w:pStyle w:val="TOC1"/>
        <w:tabs>
          <w:tab w:val="left" w:pos="800"/>
          <w:tab w:val="right" w:leader="dot" w:pos="8630"/>
        </w:tabs>
        <w:rPr>
          <w:sz w:val="18"/>
          <w:szCs w:val="18"/>
        </w:rPr>
      </w:pPr>
      <w:hyperlink w:anchor="_Toc77487650" w:history="1">
        <w:r w:rsidR="00A83886" w:rsidRPr="00A83886">
          <w:rPr>
            <w:rStyle w:val="Hyperlink"/>
            <w:noProof/>
            <w:sz w:val="18"/>
            <w:szCs w:val="18"/>
          </w:rPr>
          <w:t>5.0.</w:t>
        </w:r>
        <w:r w:rsidR="00A83886" w:rsidRPr="00A83886">
          <w:rPr>
            <w:noProof/>
            <w:sz w:val="18"/>
            <w:szCs w:val="18"/>
          </w:rPr>
          <w:tab/>
        </w:r>
        <w:r w:rsidR="00A83886" w:rsidRPr="00A83886">
          <w:rPr>
            <w:rStyle w:val="Hyperlink"/>
            <w:noProof/>
            <w:sz w:val="18"/>
            <w:szCs w:val="18"/>
          </w:rPr>
          <w:t>Glossary</w:t>
        </w:r>
        <w:r w:rsidR="00A83886" w:rsidRPr="00A83886">
          <w:rPr>
            <w:noProof/>
            <w:webHidden/>
            <w:sz w:val="18"/>
            <w:szCs w:val="18"/>
          </w:rPr>
          <w:tab/>
          <w:t>3</w:t>
        </w:r>
        <w:r w:rsidR="00EC085B">
          <w:rPr>
            <w:noProof/>
            <w:webHidden/>
            <w:sz w:val="18"/>
            <w:szCs w:val="18"/>
          </w:rPr>
          <w:t>9</w:t>
        </w:r>
      </w:hyperlink>
    </w:p>
    <w:p w:rsidR="00FE08B0" w:rsidRPr="00A83886" w:rsidRDefault="00AC0C73" w:rsidP="009512A6">
      <w:pPr>
        <w:pStyle w:val="TOC1"/>
        <w:tabs>
          <w:tab w:val="left" w:pos="800"/>
          <w:tab w:val="right" w:leader="dot" w:pos="8630"/>
        </w:tabs>
        <w:ind w:left="0" w:firstLine="0"/>
        <w:rPr>
          <w:noProof/>
          <w:sz w:val="18"/>
          <w:szCs w:val="18"/>
        </w:rPr>
      </w:pPr>
      <w:hyperlink w:anchor="_Toc77487650" w:history="1">
        <w:r w:rsidR="009B4020" w:rsidRPr="00A83886">
          <w:rPr>
            <w:rStyle w:val="Hyperlink"/>
            <w:noProof/>
            <w:sz w:val="18"/>
            <w:szCs w:val="18"/>
          </w:rPr>
          <w:t>6</w:t>
        </w:r>
        <w:r w:rsidR="00FE08B0" w:rsidRPr="00A83886">
          <w:rPr>
            <w:rStyle w:val="Hyperlink"/>
            <w:noProof/>
            <w:sz w:val="18"/>
            <w:szCs w:val="18"/>
          </w:rPr>
          <w:t>.0.</w:t>
        </w:r>
        <w:r w:rsidR="00FB4B93">
          <w:rPr>
            <w:noProof/>
            <w:sz w:val="18"/>
            <w:szCs w:val="18"/>
          </w:rPr>
          <w:t xml:space="preserve">    </w:t>
        </w:r>
        <w:r w:rsidR="00FE08B0" w:rsidRPr="00A83886">
          <w:rPr>
            <w:rStyle w:val="Hyperlink"/>
            <w:noProof/>
            <w:sz w:val="18"/>
            <w:szCs w:val="18"/>
          </w:rPr>
          <w:t>Attachments</w:t>
        </w:r>
        <w:r w:rsidR="00FE08B0" w:rsidRPr="00A83886">
          <w:rPr>
            <w:noProof/>
            <w:webHidden/>
            <w:sz w:val="18"/>
            <w:szCs w:val="18"/>
          </w:rPr>
          <w:tab/>
        </w:r>
      </w:hyperlink>
      <w:r w:rsidR="00EC085B">
        <w:rPr>
          <w:sz w:val="18"/>
          <w:szCs w:val="18"/>
        </w:rPr>
        <w:t>40</w:t>
      </w:r>
    </w:p>
    <w:p w:rsidR="00FE08B0" w:rsidRPr="00A83886" w:rsidRDefault="00AC0C73" w:rsidP="00FE08B0">
      <w:pPr>
        <w:pStyle w:val="TOC2"/>
        <w:tabs>
          <w:tab w:val="left" w:pos="800"/>
          <w:tab w:val="right" w:leader="dot" w:pos="8630"/>
        </w:tabs>
        <w:rPr>
          <w:noProof/>
          <w:sz w:val="18"/>
          <w:szCs w:val="18"/>
        </w:rPr>
      </w:pPr>
      <w:hyperlink w:anchor="_Toc77487651" w:history="1">
        <w:r w:rsidR="009B4020" w:rsidRPr="00A83886">
          <w:rPr>
            <w:rStyle w:val="Hyperlink"/>
            <w:noProof/>
            <w:sz w:val="18"/>
            <w:szCs w:val="18"/>
          </w:rPr>
          <w:t>6</w:t>
        </w:r>
        <w:r w:rsidR="00FE08B0" w:rsidRPr="00A83886">
          <w:rPr>
            <w:rStyle w:val="Hyperlink"/>
            <w:noProof/>
            <w:sz w:val="18"/>
            <w:szCs w:val="18"/>
          </w:rPr>
          <w:t>.1</w:t>
        </w:r>
        <w:r w:rsidR="00FE08B0" w:rsidRPr="00A83886">
          <w:rPr>
            <w:noProof/>
            <w:sz w:val="18"/>
            <w:szCs w:val="18"/>
          </w:rPr>
          <w:tab/>
        </w:r>
        <w:r w:rsidR="00FE08B0" w:rsidRPr="00A83886">
          <w:rPr>
            <w:rStyle w:val="Hyperlink"/>
            <w:noProof/>
            <w:sz w:val="18"/>
            <w:szCs w:val="18"/>
          </w:rPr>
          <w:t>Approval Signatures</w:t>
        </w:r>
        <w:r w:rsidR="00FE08B0" w:rsidRPr="00A83886">
          <w:rPr>
            <w:noProof/>
            <w:webHidden/>
            <w:sz w:val="18"/>
            <w:szCs w:val="18"/>
          </w:rPr>
          <w:tab/>
        </w:r>
      </w:hyperlink>
      <w:r w:rsidR="00EC085B">
        <w:rPr>
          <w:sz w:val="18"/>
          <w:szCs w:val="18"/>
        </w:rPr>
        <w:t>40</w:t>
      </w:r>
    </w:p>
    <w:p w:rsidR="005A2BDB" w:rsidRDefault="00AC0C73" w:rsidP="00772594">
      <w:pPr>
        <w:pStyle w:val="Contents"/>
        <w:rPr>
          <w:sz w:val="28"/>
        </w:rPr>
      </w:pPr>
      <w:r w:rsidRPr="00A83886">
        <w:rPr>
          <w:rFonts w:ascii="Times New Roman" w:hAnsi="Times New Roman"/>
          <w:sz w:val="18"/>
          <w:szCs w:val="18"/>
        </w:rPr>
        <w:lastRenderedPageBreak/>
        <w:fldChar w:fldCharType="end"/>
      </w:r>
      <w:bookmarkStart w:id="13" w:name="_Toc61315197"/>
      <w:bookmarkStart w:id="14" w:name="_Toc77487620"/>
      <w:r w:rsidR="005A2BDB">
        <w:rPr>
          <w:sz w:val="28"/>
        </w:rPr>
        <w:t>List of Figures</w:t>
      </w:r>
      <w:bookmarkEnd w:id="13"/>
      <w:bookmarkEnd w:id="14"/>
    </w:p>
    <w:p w:rsidR="005A2BDB" w:rsidRDefault="005A2BDB" w:rsidP="005A2BDB"/>
    <w:p w:rsidR="005A2BDB" w:rsidRDefault="00AC0C73" w:rsidP="005A2BDB">
      <w:pPr>
        <w:pStyle w:val="TableofFigures"/>
        <w:tabs>
          <w:tab w:val="right" w:leader="dot" w:pos="8630"/>
        </w:tabs>
        <w:rPr>
          <w:noProof/>
          <w:sz w:val="24"/>
          <w:szCs w:val="24"/>
        </w:rPr>
      </w:pPr>
      <w:r w:rsidRPr="00AC0C73">
        <w:rPr>
          <w:sz w:val="24"/>
        </w:rPr>
        <w:fldChar w:fldCharType="begin"/>
      </w:r>
      <w:r w:rsidR="005A2BDB">
        <w:rPr>
          <w:sz w:val="24"/>
        </w:rPr>
        <w:instrText xml:space="preserve"> TOC \h \z \c "Figure" </w:instrText>
      </w:r>
      <w:r w:rsidRPr="00AC0C73">
        <w:rPr>
          <w:sz w:val="24"/>
        </w:rPr>
        <w:fldChar w:fldCharType="separate"/>
      </w:r>
      <w:hyperlink w:anchor="_Toc77487669" w:history="1">
        <w:r w:rsidR="005A2BDB">
          <w:rPr>
            <w:rStyle w:val="Hyperlink"/>
            <w:noProof/>
          </w:rPr>
          <w:t xml:space="preserve">Figure 1 - </w:t>
        </w:r>
        <w:r w:rsidR="005A2BDB" w:rsidRPr="003A6F1B">
          <w:rPr>
            <w:rStyle w:val="Hyperlink"/>
            <w:noProof/>
            <w:u w:val="none"/>
          </w:rPr>
          <w:t>System</w:t>
        </w:r>
        <w:r w:rsidR="005A2BDB">
          <w:rPr>
            <w:rStyle w:val="Hyperlink"/>
            <w:noProof/>
          </w:rPr>
          <w:t xml:space="preserve"> Environment</w:t>
        </w:r>
        <w:r w:rsidR="005A2BDB">
          <w:rPr>
            <w:noProof/>
            <w:webHidden/>
          </w:rPr>
          <w:tab/>
        </w:r>
      </w:hyperlink>
      <w:r w:rsidR="00572742">
        <w:t>8</w:t>
      </w:r>
    </w:p>
    <w:p w:rsidR="005A2BDB" w:rsidRDefault="00AC0C73" w:rsidP="005A2BDB">
      <w:pPr>
        <w:pStyle w:val="TableofFigures"/>
        <w:tabs>
          <w:tab w:val="right" w:leader="dot" w:pos="8630"/>
        </w:tabs>
        <w:rPr>
          <w:noProof/>
          <w:sz w:val="24"/>
          <w:szCs w:val="24"/>
        </w:rPr>
      </w:pPr>
      <w:hyperlink w:anchor="_Toc77487670" w:history="1">
        <w:r w:rsidR="00F8396B">
          <w:rPr>
            <w:rStyle w:val="Hyperlink"/>
            <w:noProof/>
          </w:rPr>
          <w:t>Figure 2 – Functional Specification Diagrams</w:t>
        </w:r>
        <w:r w:rsidR="005A2BDB">
          <w:rPr>
            <w:noProof/>
            <w:webHidden/>
          </w:rPr>
          <w:tab/>
        </w:r>
        <w:r w:rsidR="00572742">
          <w:rPr>
            <w:noProof/>
            <w:webHidden/>
          </w:rPr>
          <w:t>10-17</w:t>
        </w:r>
      </w:hyperlink>
    </w:p>
    <w:p w:rsidR="005A2BDB" w:rsidRDefault="00AC0C73" w:rsidP="005A2BDB">
      <w:pPr>
        <w:pStyle w:val="TableofFigures"/>
        <w:tabs>
          <w:tab w:val="right" w:leader="dot" w:pos="8630"/>
        </w:tabs>
        <w:rPr>
          <w:noProof/>
          <w:sz w:val="24"/>
          <w:szCs w:val="24"/>
        </w:rPr>
      </w:pPr>
      <w:hyperlink w:anchor="_Toc77487671" w:history="1">
        <w:r w:rsidR="00284075">
          <w:rPr>
            <w:rStyle w:val="Hyperlink"/>
            <w:noProof/>
          </w:rPr>
          <w:t xml:space="preserve">Figure 3 </w:t>
        </w:r>
        <w:r w:rsidR="00F8396B">
          <w:rPr>
            <w:rStyle w:val="Hyperlink"/>
            <w:noProof/>
          </w:rPr>
          <w:t>–</w:t>
        </w:r>
        <w:r w:rsidR="00284075">
          <w:rPr>
            <w:rStyle w:val="Hyperlink"/>
            <w:noProof/>
          </w:rPr>
          <w:t xml:space="preserve"> </w:t>
        </w:r>
        <w:r w:rsidR="00F8396B">
          <w:rPr>
            <w:rStyle w:val="Hyperlink"/>
            <w:noProof/>
          </w:rPr>
          <w:t>Detailed Use Case Diagrams</w:t>
        </w:r>
        <w:r w:rsidR="005A2BDB">
          <w:rPr>
            <w:noProof/>
            <w:webHidden/>
          </w:rPr>
          <w:tab/>
        </w:r>
      </w:hyperlink>
      <w:r w:rsidR="00572742">
        <w:t>19-25</w:t>
      </w:r>
    </w:p>
    <w:p w:rsidR="005A2BDB" w:rsidRDefault="00AC0C73" w:rsidP="005A2BDB">
      <w:pPr>
        <w:pStyle w:val="TableofFigures"/>
        <w:tabs>
          <w:tab w:val="right" w:leader="dot" w:pos="8630"/>
        </w:tabs>
        <w:rPr>
          <w:noProof/>
          <w:sz w:val="24"/>
          <w:szCs w:val="24"/>
        </w:rPr>
      </w:pPr>
      <w:hyperlink w:anchor="_Toc77487672" w:history="1">
        <w:r w:rsidR="005A2BDB">
          <w:rPr>
            <w:rStyle w:val="Hyperlink"/>
            <w:noProof/>
          </w:rPr>
          <w:t xml:space="preserve">Figure 4 - </w:t>
        </w:r>
        <w:r w:rsidR="00284075">
          <w:rPr>
            <w:rStyle w:val="Hyperlink"/>
            <w:noProof/>
          </w:rPr>
          <w:t xml:space="preserve">Logical Structure of the </w:t>
        </w:r>
        <w:r w:rsidR="00267C85">
          <w:rPr>
            <w:rStyle w:val="Hyperlink"/>
            <w:noProof/>
          </w:rPr>
          <w:t>Pinto Manager</w:t>
        </w:r>
        <w:r w:rsidR="005A2BDB">
          <w:rPr>
            <w:rStyle w:val="Hyperlink"/>
            <w:noProof/>
          </w:rPr>
          <w:t xml:space="preserve"> Data</w:t>
        </w:r>
        <w:r w:rsidR="005A2BDB">
          <w:rPr>
            <w:noProof/>
            <w:webHidden/>
          </w:rPr>
          <w:tab/>
        </w:r>
      </w:hyperlink>
      <w:r w:rsidR="00572742">
        <w:t>26</w:t>
      </w:r>
    </w:p>
    <w:p w:rsidR="001E1198" w:rsidRPr="003A6F1B" w:rsidRDefault="00AC0C73" w:rsidP="001E1198">
      <w:pPr>
        <w:pStyle w:val="TableofFigures"/>
        <w:tabs>
          <w:tab w:val="right" w:leader="dot" w:pos="8630"/>
        </w:tabs>
        <w:rPr>
          <w:noProof/>
          <w:sz w:val="24"/>
          <w:szCs w:val="24"/>
        </w:rPr>
      </w:pPr>
      <w:r>
        <w:fldChar w:fldCharType="end"/>
      </w:r>
      <w:hyperlink w:anchor="_Toc77487672" w:history="1">
        <w:r w:rsidR="001E1198" w:rsidRPr="003A6F1B">
          <w:rPr>
            <w:rStyle w:val="Hyperlink"/>
            <w:noProof/>
            <w:color w:val="auto"/>
            <w:u w:val="none"/>
          </w:rPr>
          <w:t>Figure 5 – System Design - UML Diagram</w:t>
        </w:r>
        <w:r w:rsidR="001E1198" w:rsidRPr="003A6F1B">
          <w:rPr>
            <w:noProof/>
            <w:webHidden/>
          </w:rPr>
          <w:tab/>
        </w:r>
      </w:hyperlink>
      <w:r w:rsidR="001814ED">
        <w:t>33</w:t>
      </w:r>
    </w:p>
    <w:p w:rsidR="001E1198" w:rsidRPr="003A6F1B" w:rsidRDefault="00AC0C73" w:rsidP="001E1198">
      <w:pPr>
        <w:pStyle w:val="TableofFigures"/>
        <w:tabs>
          <w:tab w:val="right" w:leader="dot" w:pos="8630"/>
        </w:tabs>
        <w:rPr>
          <w:noProof/>
          <w:sz w:val="24"/>
          <w:szCs w:val="24"/>
        </w:rPr>
      </w:pPr>
      <w:hyperlink w:anchor="_Toc77487672" w:history="1">
        <w:r w:rsidR="001E1198" w:rsidRPr="003A6F1B">
          <w:rPr>
            <w:rStyle w:val="Hyperlink"/>
            <w:noProof/>
            <w:color w:val="auto"/>
            <w:u w:val="none"/>
          </w:rPr>
          <w:t>Figure 6 – System Design - Sequence Diagram - Use Case: AddItem</w:t>
        </w:r>
        <w:r w:rsidR="001E1198" w:rsidRPr="003A6F1B">
          <w:rPr>
            <w:noProof/>
            <w:webHidden/>
          </w:rPr>
          <w:tab/>
        </w:r>
      </w:hyperlink>
      <w:r w:rsidR="001814ED">
        <w:t>34</w:t>
      </w:r>
    </w:p>
    <w:p w:rsidR="001E1198" w:rsidRPr="003A6F1B" w:rsidRDefault="00AC0C73" w:rsidP="001E1198">
      <w:pPr>
        <w:pStyle w:val="TableofFigures"/>
        <w:tabs>
          <w:tab w:val="right" w:leader="dot" w:pos="8630"/>
        </w:tabs>
        <w:rPr>
          <w:noProof/>
          <w:sz w:val="24"/>
          <w:szCs w:val="24"/>
        </w:rPr>
      </w:pPr>
      <w:hyperlink w:anchor="_Toc77487672" w:history="1">
        <w:r w:rsidR="001E1198" w:rsidRPr="003A6F1B">
          <w:rPr>
            <w:rStyle w:val="Hyperlink"/>
            <w:noProof/>
            <w:color w:val="auto"/>
            <w:u w:val="none"/>
          </w:rPr>
          <w:t>Figure 7 – System Design – Sequence Diagram - Use Case: GetItem</w:t>
        </w:r>
        <w:r w:rsidR="001E1198" w:rsidRPr="003A6F1B">
          <w:rPr>
            <w:rStyle w:val="Hyperlink"/>
            <w:noProof/>
            <w:color w:val="auto"/>
          </w:rPr>
          <w:t xml:space="preserve"> </w:t>
        </w:r>
        <w:r w:rsidR="001E1198" w:rsidRPr="003A6F1B">
          <w:rPr>
            <w:noProof/>
            <w:webHidden/>
          </w:rPr>
          <w:tab/>
        </w:r>
      </w:hyperlink>
      <w:r w:rsidR="001814ED">
        <w:t>35</w:t>
      </w:r>
    </w:p>
    <w:p w:rsidR="001E1198" w:rsidRPr="003A6F1B" w:rsidRDefault="00AC0C73" w:rsidP="001E1198">
      <w:pPr>
        <w:pStyle w:val="TableofFigures"/>
        <w:tabs>
          <w:tab w:val="right" w:leader="dot" w:pos="8630"/>
        </w:tabs>
        <w:rPr>
          <w:noProof/>
          <w:sz w:val="24"/>
          <w:szCs w:val="24"/>
        </w:rPr>
      </w:pPr>
      <w:hyperlink w:anchor="_Toc77487672" w:history="1">
        <w:r w:rsidR="001E1198" w:rsidRPr="003A6F1B">
          <w:rPr>
            <w:rStyle w:val="Hyperlink"/>
            <w:noProof/>
            <w:color w:val="auto"/>
            <w:u w:val="none"/>
          </w:rPr>
          <w:t>Figure 8 - System Design – Sequence Diagram - Use Case: Cancel Request</w:t>
        </w:r>
        <w:r w:rsidR="001E1198" w:rsidRPr="003A6F1B">
          <w:rPr>
            <w:noProof/>
            <w:webHidden/>
          </w:rPr>
          <w:tab/>
        </w:r>
      </w:hyperlink>
      <w:r w:rsidR="001814ED">
        <w:t>36</w:t>
      </w:r>
    </w:p>
    <w:p w:rsidR="001E1198" w:rsidRPr="003A6F1B" w:rsidRDefault="00AC0C73" w:rsidP="001E1198">
      <w:pPr>
        <w:pStyle w:val="TableofFigures"/>
        <w:tabs>
          <w:tab w:val="right" w:leader="dot" w:pos="8630"/>
        </w:tabs>
        <w:rPr>
          <w:noProof/>
          <w:sz w:val="24"/>
          <w:szCs w:val="24"/>
        </w:rPr>
      </w:pPr>
      <w:hyperlink w:anchor="_Toc77487672" w:history="1">
        <w:r w:rsidR="001E1198" w:rsidRPr="003A6F1B">
          <w:rPr>
            <w:rStyle w:val="Hyperlink"/>
            <w:noProof/>
            <w:color w:val="auto"/>
            <w:u w:val="none"/>
          </w:rPr>
          <w:t>Figure 9 - System Design – Sequence Diagram - Use Case: Help Desk</w:t>
        </w:r>
        <w:r w:rsidR="001E1198" w:rsidRPr="003A6F1B">
          <w:rPr>
            <w:noProof/>
            <w:webHidden/>
          </w:rPr>
          <w:tab/>
        </w:r>
      </w:hyperlink>
      <w:r w:rsidR="001814ED">
        <w:t>37</w:t>
      </w:r>
    </w:p>
    <w:p w:rsidR="001E1198" w:rsidRPr="003A6F1B" w:rsidRDefault="00AC0C73" w:rsidP="001E1198">
      <w:pPr>
        <w:pStyle w:val="TableofFigures"/>
        <w:tabs>
          <w:tab w:val="right" w:leader="dot" w:pos="8630"/>
        </w:tabs>
        <w:rPr>
          <w:noProof/>
          <w:sz w:val="24"/>
          <w:szCs w:val="24"/>
        </w:rPr>
      </w:pPr>
      <w:hyperlink w:anchor="_Toc77487672" w:history="1">
        <w:r w:rsidR="001E1198" w:rsidRPr="003A6F1B">
          <w:rPr>
            <w:rStyle w:val="Hyperlink"/>
            <w:noProof/>
            <w:color w:val="auto"/>
            <w:u w:val="none"/>
          </w:rPr>
          <w:t>Figure 10 - System Design – Sequence Diagram - Use Case: Check Status</w:t>
        </w:r>
        <w:r w:rsidR="001E1198" w:rsidRPr="003A6F1B">
          <w:rPr>
            <w:noProof/>
            <w:webHidden/>
          </w:rPr>
          <w:tab/>
        </w:r>
      </w:hyperlink>
      <w:r w:rsidR="001814ED">
        <w:t>38</w:t>
      </w:r>
    </w:p>
    <w:p w:rsidR="005A2BDB" w:rsidRDefault="005A2BDB" w:rsidP="005A2BDB"/>
    <w:p w:rsidR="005A2BDB" w:rsidRDefault="005A2BDB" w:rsidP="005A2BDB"/>
    <w:p w:rsidR="005A2BDB" w:rsidRDefault="005A2BDB" w:rsidP="004B5DDD">
      <w:pPr>
        <w:pStyle w:val="Contents"/>
        <w:rPr>
          <w:rFonts w:cs="Arial"/>
          <w:szCs w:val="22"/>
        </w:rPr>
      </w:pPr>
    </w:p>
    <w:p w:rsidR="005A2BDB" w:rsidRDefault="005A2BDB"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A83886" w:rsidRDefault="00A83886" w:rsidP="004B5DDD">
      <w:pPr>
        <w:pStyle w:val="Contents"/>
        <w:rPr>
          <w:rFonts w:cs="Arial"/>
          <w:szCs w:val="22"/>
        </w:rPr>
      </w:pPr>
    </w:p>
    <w:p w:rsidR="00A83886" w:rsidRDefault="00A83886" w:rsidP="004B5DDD">
      <w:pPr>
        <w:pStyle w:val="Contents"/>
        <w:rPr>
          <w:rFonts w:cs="Arial"/>
          <w:szCs w:val="22"/>
        </w:rPr>
      </w:pPr>
    </w:p>
    <w:p w:rsidR="00A83886" w:rsidRDefault="00A83886" w:rsidP="004B5DDD">
      <w:pPr>
        <w:pStyle w:val="Contents"/>
        <w:rPr>
          <w:rFonts w:cs="Arial"/>
          <w:szCs w:val="22"/>
        </w:rPr>
      </w:pPr>
    </w:p>
    <w:p w:rsidR="00A83886" w:rsidRDefault="00A83886"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772594" w:rsidRDefault="00772594" w:rsidP="004B5DDD">
      <w:pPr>
        <w:pStyle w:val="Contents"/>
        <w:rPr>
          <w:rFonts w:cs="Arial"/>
          <w:szCs w:val="22"/>
        </w:rPr>
      </w:pPr>
    </w:p>
    <w:p w:rsidR="005A2BDB" w:rsidRDefault="005A2BDB" w:rsidP="005A2BDB">
      <w:pPr>
        <w:pStyle w:val="Heading1"/>
        <w:rPr>
          <w:sz w:val="28"/>
        </w:rPr>
      </w:pPr>
      <w:bookmarkStart w:id="15" w:name="_Toc61315198"/>
      <w:bookmarkStart w:id="16" w:name="_Toc77487621"/>
      <w:r>
        <w:rPr>
          <w:sz w:val="28"/>
        </w:rPr>
        <w:lastRenderedPageBreak/>
        <w:t xml:space="preserve">1.0. </w:t>
      </w:r>
      <w:bookmarkEnd w:id="15"/>
      <w:r>
        <w:rPr>
          <w:sz w:val="28"/>
        </w:rPr>
        <w:t>Introduction</w:t>
      </w:r>
      <w:bookmarkEnd w:id="16"/>
    </w:p>
    <w:p w:rsidR="005A2BDB" w:rsidRDefault="005A2BDB" w:rsidP="005A2BDB">
      <w:pPr>
        <w:pStyle w:val="Heading2"/>
        <w:spacing w:line="480" w:lineRule="auto"/>
        <w:rPr>
          <w:rFonts w:ascii="Times New Roman" w:hAnsi="Times New Roman"/>
        </w:rPr>
      </w:pPr>
      <w:bookmarkStart w:id="17" w:name="_Toc44676293"/>
      <w:bookmarkStart w:id="18" w:name="_Toc61315199"/>
      <w:bookmarkStart w:id="19" w:name="_Toc77487622"/>
      <w:r>
        <w:rPr>
          <w:rFonts w:ascii="Times New Roman" w:hAnsi="Times New Roman"/>
        </w:rPr>
        <w:t xml:space="preserve">1.1. </w:t>
      </w:r>
      <w:bookmarkEnd w:id="17"/>
      <w:bookmarkEnd w:id="18"/>
      <w:r w:rsidR="00F90A3F">
        <w:rPr>
          <w:rFonts w:ascii="Times New Roman" w:hAnsi="Times New Roman"/>
        </w:rPr>
        <w:t xml:space="preserve">Goal </w:t>
      </w:r>
      <w:bookmarkEnd w:id="19"/>
    </w:p>
    <w:p w:rsidR="00BE3A40" w:rsidRDefault="000C44DE" w:rsidP="000C44DE">
      <w:pPr>
        <w:pStyle w:val="Heading4"/>
        <w:rPr>
          <w:rFonts w:ascii="Times New Roman" w:hAnsi="Times New Roman"/>
          <w:b w:val="0"/>
          <w:sz w:val="24"/>
          <w:szCs w:val="24"/>
        </w:rPr>
      </w:pPr>
      <w:r w:rsidRPr="000C44DE">
        <w:rPr>
          <w:rFonts w:ascii="Times New Roman" w:hAnsi="Times New Roman"/>
          <w:b w:val="0"/>
          <w:sz w:val="24"/>
          <w:szCs w:val="24"/>
        </w:rPr>
        <w:t xml:space="preserve">The </w:t>
      </w:r>
      <w:r w:rsidR="00F90A3F">
        <w:rPr>
          <w:rFonts w:ascii="Times New Roman" w:hAnsi="Times New Roman"/>
          <w:b w:val="0"/>
          <w:sz w:val="24"/>
          <w:szCs w:val="24"/>
        </w:rPr>
        <w:t xml:space="preserve">goal </w:t>
      </w:r>
      <w:r w:rsidRPr="000C44DE">
        <w:rPr>
          <w:rFonts w:ascii="Times New Roman" w:hAnsi="Times New Roman"/>
          <w:b w:val="0"/>
          <w:sz w:val="24"/>
          <w:szCs w:val="24"/>
        </w:rPr>
        <w:t>of this document is to present a detailed</w:t>
      </w:r>
      <w:r>
        <w:rPr>
          <w:rFonts w:ascii="Times New Roman" w:hAnsi="Times New Roman"/>
          <w:b w:val="0"/>
          <w:sz w:val="24"/>
          <w:szCs w:val="24"/>
        </w:rPr>
        <w:t xml:space="preserve"> description</w:t>
      </w:r>
      <w:r w:rsidR="00D37A2F">
        <w:rPr>
          <w:rFonts w:ascii="Times New Roman" w:hAnsi="Times New Roman"/>
          <w:b w:val="0"/>
          <w:sz w:val="24"/>
          <w:szCs w:val="24"/>
        </w:rPr>
        <w:t xml:space="preserve"> and the functional requirement specifications</w:t>
      </w:r>
      <w:r>
        <w:rPr>
          <w:rFonts w:ascii="Times New Roman" w:hAnsi="Times New Roman"/>
          <w:b w:val="0"/>
          <w:sz w:val="24"/>
          <w:szCs w:val="24"/>
        </w:rPr>
        <w:t xml:space="preserve"> of “</w:t>
      </w:r>
      <w:r w:rsidR="00B508CD">
        <w:rPr>
          <w:rFonts w:ascii="Times New Roman" w:hAnsi="Times New Roman"/>
          <w:i/>
          <w:sz w:val="24"/>
          <w:szCs w:val="24"/>
        </w:rPr>
        <w:t>My Friendly Pinto</w:t>
      </w:r>
      <w:r w:rsidRPr="00BE3A40">
        <w:rPr>
          <w:rFonts w:ascii="Times New Roman" w:hAnsi="Times New Roman"/>
          <w:i/>
          <w:sz w:val="24"/>
          <w:szCs w:val="24"/>
        </w:rPr>
        <w:t>s</w:t>
      </w:r>
      <w:r>
        <w:rPr>
          <w:rFonts w:ascii="Times New Roman" w:hAnsi="Times New Roman"/>
          <w:b w:val="0"/>
          <w:sz w:val="24"/>
          <w:szCs w:val="24"/>
        </w:rPr>
        <w:t>”</w:t>
      </w:r>
      <w:r w:rsidR="00AC0C73" w:rsidRPr="000C44DE">
        <w:rPr>
          <w:rFonts w:ascii="Times New Roman" w:hAnsi="Times New Roman"/>
          <w:b w:val="0"/>
          <w:sz w:val="24"/>
          <w:szCs w:val="24"/>
        </w:rPr>
        <w:fldChar w:fldCharType="begin"/>
      </w:r>
      <w:r w:rsidRPr="000C44DE">
        <w:rPr>
          <w:rFonts w:ascii="Times New Roman" w:hAnsi="Times New Roman"/>
          <w:b w:val="0"/>
          <w:sz w:val="24"/>
          <w:szCs w:val="24"/>
        </w:rPr>
        <w:instrText xml:space="preserve"> XE "Web Publishing System" </w:instrText>
      </w:r>
      <w:r w:rsidR="00AC0C73" w:rsidRPr="000C44DE">
        <w:rPr>
          <w:rFonts w:ascii="Times New Roman" w:hAnsi="Times New Roman"/>
          <w:b w:val="0"/>
          <w:sz w:val="24"/>
          <w:szCs w:val="24"/>
        </w:rPr>
        <w:fldChar w:fldCharType="end"/>
      </w:r>
      <w:r>
        <w:rPr>
          <w:rFonts w:ascii="Times New Roman" w:hAnsi="Times New Roman"/>
          <w:b w:val="0"/>
          <w:sz w:val="24"/>
          <w:szCs w:val="24"/>
        </w:rPr>
        <w:t xml:space="preserve"> - A multi service-robot cluster system. It elaborate</w:t>
      </w:r>
      <w:r w:rsidR="00B31295">
        <w:rPr>
          <w:rFonts w:ascii="Times New Roman" w:hAnsi="Times New Roman"/>
          <w:b w:val="0"/>
          <w:sz w:val="24"/>
          <w:szCs w:val="24"/>
        </w:rPr>
        <w:t>s</w:t>
      </w:r>
      <w:r>
        <w:rPr>
          <w:rFonts w:ascii="Times New Roman" w:hAnsi="Times New Roman"/>
          <w:b w:val="0"/>
          <w:sz w:val="24"/>
          <w:szCs w:val="24"/>
        </w:rPr>
        <w:t xml:space="preserve"> the </w:t>
      </w:r>
      <w:r w:rsidRPr="000C44DE">
        <w:rPr>
          <w:rFonts w:ascii="Times New Roman" w:hAnsi="Times New Roman"/>
          <w:b w:val="0"/>
          <w:sz w:val="24"/>
          <w:szCs w:val="24"/>
        </w:rPr>
        <w:t>features of the system, the interfaces of the</w:t>
      </w:r>
      <w:r>
        <w:rPr>
          <w:rFonts w:ascii="Times New Roman" w:hAnsi="Times New Roman"/>
          <w:b w:val="0"/>
          <w:sz w:val="24"/>
          <w:szCs w:val="24"/>
        </w:rPr>
        <w:t xml:space="preserve"> system, what the system does</w:t>
      </w:r>
      <w:r w:rsidRPr="000C44DE">
        <w:rPr>
          <w:rFonts w:ascii="Times New Roman" w:hAnsi="Times New Roman"/>
          <w:b w:val="0"/>
          <w:sz w:val="24"/>
          <w:szCs w:val="24"/>
        </w:rPr>
        <w:t xml:space="preserve">, </w:t>
      </w:r>
      <w:r w:rsidR="00BE3A40">
        <w:rPr>
          <w:rFonts w:ascii="Times New Roman" w:hAnsi="Times New Roman"/>
          <w:b w:val="0"/>
          <w:sz w:val="24"/>
          <w:szCs w:val="24"/>
        </w:rPr>
        <w:t xml:space="preserve">and </w:t>
      </w:r>
      <w:r w:rsidR="00D37A2F">
        <w:rPr>
          <w:rFonts w:ascii="Times New Roman" w:hAnsi="Times New Roman"/>
          <w:b w:val="0"/>
          <w:sz w:val="24"/>
          <w:szCs w:val="24"/>
        </w:rPr>
        <w:t xml:space="preserve">the </w:t>
      </w:r>
      <w:r w:rsidR="00BE3A40">
        <w:rPr>
          <w:rFonts w:ascii="Times New Roman" w:hAnsi="Times New Roman"/>
          <w:b w:val="0"/>
          <w:sz w:val="24"/>
          <w:szCs w:val="24"/>
        </w:rPr>
        <w:t>environmental</w:t>
      </w:r>
      <w:r>
        <w:rPr>
          <w:rFonts w:ascii="Times New Roman" w:hAnsi="Times New Roman"/>
          <w:b w:val="0"/>
          <w:sz w:val="24"/>
          <w:szCs w:val="24"/>
        </w:rPr>
        <w:t xml:space="preserve"> constraints under which the system</w:t>
      </w:r>
      <w:r w:rsidRPr="000C44DE">
        <w:rPr>
          <w:rFonts w:ascii="Times New Roman" w:hAnsi="Times New Roman"/>
          <w:b w:val="0"/>
          <w:sz w:val="24"/>
          <w:szCs w:val="24"/>
        </w:rPr>
        <w:t xml:space="preserve"> operate</w:t>
      </w:r>
      <w:r>
        <w:rPr>
          <w:rFonts w:ascii="Times New Roman" w:hAnsi="Times New Roman"/>
          <w:b w:val="0"/>
          <w:sz w:val="24"/>
          <w:szCs w:val="24"/>
        </w:rPr>
        <w:t>s</w:t>
      </w:r>
      <w:r w:rsidR="00BE3A40">
        <w:rPr>
          <w:rFonts w:ascii="Times New Roman" w:hAnsi="Times New Roman"/>
          <w:b w:val="0"/>
          <w:sz w:val="24"/>
          <w:szCs w:val="24"/>
        </w:rPr>
        <w:t>. It also present</w:t>
      </w:r>
      <w:r w:rsidR="00B31295">
        <w:rPr>
          <w:rFonts w:ascii="Times New Roman" w:hAnsi="Times New Roman"/>
          <w:b w:val="0"/>
          <w:sz w:val="24"/>
          <w:szCs w:val="24"/>
        </w:rPr>
        <w:t>s</w:t>
      </w:r>
      <w:r>
        <w:rPr>
          <w:rFonts w:ascii="Times New Roman" w:hAnsi="Times New Roman"/>
          <w:b w:val="0"/>
          <w:sz w:val="24"/>
          <w:szCs w:val="24"/>
        </w:rPr>
        <w:t xml:space="preserve"> how the system responds to </w:t>
      </w:r>
      <w:r w:rsidR="00BE3A40">
        <w:rPr>
          <w:rFonts w:ascii="Times New Roman" w:hAnsi="Times New Roman"/>
          <w:b w:val="0"/>
          <w:sz w:val="24"/>
          <w:szCs w:val="24"/>
        </w:rPr>
        <w:t>external stimuli.</w:t>
      </w:r>
    </w:p>
    <w:p w:rsidR="00D5069C" w:rsidRDefault="00D5069C" w:rsidP="00D5069C">
      <w:pPr>
        <w:pStyle w:val="Heading4"/>
        <w:ind w:left="0"/>
        <w:rPr>
          <w:rFonts w:ascii="Times New Roman" w:hAnsi="Times New Roman"/>
          <w:b w:val="0"/>
          <w:sz w:val="24"/>
          <w:szCs w:val="24"/>
        </w:rPr>
      </w:pPr>
    </w:p>
    <w:p w:rsidR="000C44DE" w:rsidRDefault="000C44DE" w:rsidP="00D5069C">
      <w:pPr>
        <w:pStyle w:val="Heading4"/>
        <w:ind w:left="0"/>
        <w:rPr>
          <w:rFonts w:ascii="Times New Roman" w:hAnsi="Times New Roman"/>
          <w:b w:val="0"/>
          <w:sz w:val="24"/>
          <w:szCs w:val="24"/>
        </w:rPr>
      </w:pPr>
      <w:r w:rsidRPr="000C44DE">
        <w:rPr>
          <w:rFonts w:ascii="Times New Roman" w:hAnsi="Times New Roman"/>
          <w:b w:val="0"/>
          <w:sz w:val="24"/>
          <w:szCs w:val="24"/>
        </w:rPr>
        <w:t>This document is intended for both the stakeholders and the developers of</w:t>
      </w:r>
      <w:r>
        <w:rPr>
          <w:rFonts w:ascii="Times New Roman" w:hAnsi="Times New Roman"/>
          <w:b w:val="0"/>
          <w:sz w:val="24"/>
          <w:szCs w:val="24"/>
        </w:rPr>
        <w:t xml:space="preserve"> the sy</w:t>
      </w:r>
      <w:r w:rsidR="00BE3A40">
        <w:rPr>
          <w:rFonts w:ascii="Times New Roman" w:hAnsi="Times New Roman"/>
          <w:b w:val="0"/>
          <w:sz w:val="24"/>
          <w:szCs w:val="24"/>
        </w:rPr>
        <w:t xml:space="preserve">stem </w:t>
      </w:r>
      <w:r w:rsidR="00B31295">
        <w:rPr>
          <w:rFonts w:ascii="Times New Roman" w:hAnsi="Times New Roman"/>
          <w:b w:val="0"/>
          <w:sz w:val="24"/>
          <w:szCs w:val="24"/>
        </w:rPr>
        <w:t xml:space="preserve">The designed system </w:t>
      </w:r>
      <w:r w:rsidR="00BE3A40">
        <w:rPr>
          <w:rFonts w:ascii="Times New Roman" w:hAnsi="Times New Roman"/>
          <w:b w:val="0"/>
          <w:sz w:val="24"/>
          <w:szCs w:val="24"/>
        </w:rPr>
        <w:t>will be presented</w:t>
      </w:r>
      <w:r>
        <w:rPr>
          <w:rFonts w:ascii="Times New Roman" w:hAnsi="Times New Roman"/>
          <w:b w:val="0"/>
          <w:sz w:val="24"/>
          <w:szCs w:val="24"/>
        </w:rPr>
        <w:t xml:space="preserve"> as a cost-effective assistance and support solution to the elderly society of San Jose </w:t>
      </w:r>
      <w:r w:rsidR="00BE3A40">
        <w:rPr>
          <w:rFonts w:ascii="Times New Roman" w:hAnsi="Times New Roman"/>
          <w:b w:val="0"/>
          <w:sz w:val="24"/>
          <w:szCs w:val="24"/>
        </w:rPr>
        <w:t>County</w:t>
      </w:r>
      <w:r>
        <w:rPr>
          <w:rFonts w:ascii="Times New Roman" w:hAnsi="Times New Roman"/>
          <w:b w:val="0"/>
          <w:sz w:val="24"/>
          <w:szCs w:val="24"/>
        </w:rPr>
        <w:t xml:space="preserve"> </w:t>
      </w:r>
      <w:r w:rsidR="00D5069C">
        <w:rPr>
          <w:rFonts w:ascii="Times New Roman" w:hAnsi="Times New Roman"/>
          <w:b w:val="0"/>
          <w:sz w:val="24"/>
          <w:szCs w:val="24"/>
        </w:rPr>
        <w:t xml:space="preserve">for </w:t>
      </w:r>
      <w:r>
        <w:rPr>
          <w:rFonts w:ascii="Times New Roman" w:hAnsi="Times New Roman"/>
          <w:b w:val="0"/>
          <w:sz w:val="24"/>
          <w:szCs w:val="24"/>
        </w:rPr>
        <w:t>their due consideration</w:t>
      </w:r>
      <w:r w:rsidR="00BE3A40">
        <w:rPr>
          <w:rFonts w:ascii="Times New Roman" w:hAnsi="Times New Roman"/>
          <w:b w:val="0"/>
          <w:sz w:val="24"/>
          <w:szCs w:val="24"/>
        </w:rPr>
        <w:t xml:space="preserve"> and adoption in their </w:t>
      </w:r>
      <w:r w:rsidR="00B0704D">
        <w:rPr>
          <w:rFonts w:ascii="Times New Roman" w:hAnsi="Times New Roman"/>
          <w:b w:val="0"/>
          <w:sz w:val="24"/>
          <w:szCs w:val="24"/>
        </w:rPr>
        <w:t>homes</w:t>
      </w:r>
      <w:r w:rsidR="00F90A3F">
        <w:rPr>
          <w:rFonts w:ascii="Times New Roman" w:hAnsi="Times New Roman"/>
          <w:b w:val="0"/>
          <w:sz w:val="24"/>
          <w:szCs w:val="24"/>
        </w:rPr>
        <w:t xml:space="preserve"> </w:t>
      </w:r>
      <w:r w:rsidR="00D37A2F">
        <w:rPr>
          <w:rFonts w:ascii="Times New Roman" w:hAnsi="Times New Roman"/>
          <w:b w:val="0"/>
          <w:sz w:val="24"/>
          <w:szCs w:val="24"/>
        </w:rPr>
        <w:t xml:space="preserve">and also </w:t>
      </w:r>
      <w:r w:rsidR="00F90A3F">
        <w:rPr>
          <w:rFonts w:ascii="Times New Roman" w:hAnsi="Times New Roman"/>
          <w:b w:val="0"/>
          <w:sz w:val="24"/>
          <w:szCs w:val="24"/>
        </w:rPr>
        <w:t>to the management team of various senior homes and hospitals</w:t>
      </w:r>
      <w:r w:rsidR="00D37A2F">
        <w:rPr>
          <w:rFonts w:ascii="Times New Roman" w:hAnsi="Times New Roman"/>
          <w:b w:val="0"/>
          <w:sz w:val="24"/>
          <w:szCs w:val="24"/>
        </w:rPr>
        <w:t xml:space="preserve"> in the city</w:t>
      </w:r>
      <w:r w:rsidR="00B0704D">
        <w:rPr>
          <w:rFonts w:ascii="Times New Roman" w:hAnsi="Times New Roman"/>
          <w:b w:val="0"/>
          <w:sz w:val="24"/>
          <w:szCs w:val="24"/>
        </w:rPr>
        <w:t>.</w:t>
      </w:r>
    </w:p>
    <w:p w:rsidR="000C44DE" w:rsidRDefault="000C44DE" w:rsidP="000C44DE"/>
    <w:p w:rsidR="00D14834" w:rsidRPr="00F20807" w:rsidRDefault="00D14834" w:rsidP="00D14834">
      <w:pPr>
        <w:pStyle w:val="Heading4"/>
        <w:rPr>
          <w:rFonts w:ascii="Times New Roman" w:hAnsi="Times New Roman"/>
          <w:b w:val="0"/>
          <w:sz w:val="24"/>
          <w:szCs w:val="24"/>
        </w:rPr>
      </w:pPr>
      <w:r>
        <w:rPr>
          <w:rFonts w:ascii="Times New Roman" w:hAnsi="Times New Roman"/>
          <w:b w:val="0"/>
          <w:sz w:val="24"/>
          <w:szCs w:val="24"/>
        </w:rPr>
        <w:t>The second</w:t>
      </w:r>
      <w:r w:rsidRPr="00F20807">
        <w:rPr>
          <w:rFonts w:ascii="Times New Roman" w:hAnsi="Times New Roman"/>
          <w:b w:val="0"/>
          <w:sz w:val="24"/>
          <w:szCs w:val="24"/>
        </w:rPr>
        <w:t xml:space="preserve"> chapter</w:t>
      </w:r>
      <w:r>
        <w:rPr>
          <w:rFonts w:ascii="Times New Roman" w:hAnsi="Times New Roman"/>
          <w:b w:val="0"/>
          <w:sz w:val="24"/>
          <w:szCs w:val="24"/>
        </w:rPr>
        <w:t xml:space="preserve"> of this document</w:t>
      </w:r>
      <w:r w:rsidRPr="00F20807">
        <w:rPr>
          <w:rFonts w:ascii="Times New Roman" w:hAnsi="Times New Roman"/>
          <w:b w:val="0"/>
          <w:sz w:val="24"/>
          <w:szCs w:val="24"/>
        </w:rPr>
        <w:t xml:space="preserve">, </w:t>
      </w:r>
      <w:r>
        <w:rPr>
          <w:rFonts w:ascii="Times New Roman" w:hAnsi="Times New Roman"/>
          <w:b w:val="0"/>
          <w:sz w:val="24"/>
          <w:szCs w:val="24"/>
        </w:rPr>
        <w:t>“</w:t>
      </w:r>
      <w:r w:rsidRPr="009512A6">
        <w:rPr>
          <w:rFonts w:ascii="Times New Roman" w:hAnsi="Times New Roman"/>
          <w:i/>
          <w:sz w:val="24"/>
          <w:szCs w:val="24"/>
        </w:rPr>
        <w:t>The System Functional Requirements</w:t>
      </w:r>
      <w:r>
        <w:rPr>
          <w:rFonts w:ascii="Times New Roman" w:hAnsi="Times New Roman"/>
          <w:b w:val="0"/>
          <w:sz w:val="24"/>
          <w:szCs w:val="24"/>
        </w:rPr>
        <w:t xml:space="preserve">” section, </w:t>
      </w:r>
      <w:r w:rsidRPr="00F20807">
        <w:rPr>
          <w:rFonts w:ascii="Times New Roman" w:hAnsi="Times New Roman"/>
          <w:b w:val="0"/>
          <w:sz w:val="24"/>
          <w:szCs w:val="24"/>
        </w:rPr>
        <w:t>gives an overview</w:t>
      </w:r>
      <w:r w:rsidR="00B31295">
        <w:rPr>
          <w:rFonts w:ascii="Times New Roman" w:hAnsi="Times New Roman"/>
          <w:b w:val="0"/>
          <w:sz w:val="24"/>
          <w:szCs w:val="24"/>
        </w:rPr>
        <w:t xml:space="preserve"> of the functionality of the system</w:t>
      </w:r>
      <w:r>
        <w:rPr>
          <w:rFonts w:ascii="Times New Roman" w:hAnsi="Times New Roman"/>
          <w:b w:val="0"/>
          <w:sz w:val="24"/>
          <w:szCs w:val="24"/>
        </w:rPr>
        <w:t xml:space="preserve">. It describes the functional </w:t>
      </w:r>
      <w:r w:rsidRPr="00F20807">
        <w:rPr>
          <w:rFonts w:ascii="Times New Roman" w:hAnsi="Times New Roman"/>
          <w:b w:val="0"/>
          <w:sz w:val="24"/>
          <w:szCs w:val="24"/>
        </w:rPr>
        <w:t>requirements and is used to establish a context for</w:t>
      </w:r>
      <w:r>
        <w:rPr>
          <w:rFonts w:ascii="Times New Roman" w:hAnsi="Times New Roman"/>
          <w:b w:val="0"/>
          <w:sz w:val="24"/>
          <w:szCs w:val="24"/>
        </w:rPr>
        <w:t xml:space="preserve"> the “</w:t>
      </w:r>
      <w:r w:rsidRPr="009512A6">
        <w:rPr>
          <w:rFonts w:ascii="Times New Roman" w:hAnsi="Times New Roman"/>
          <w:i/>
          <w:sz w:val="24"/>
          <w:szCs w:val="24"/>
        </w:rPr>
        <w:t>Detailed Use Case</w:t>
      </w:r>
      <w:r>
        <w:rPr>
          <w:rFonts w:ascii="Times New Roman" w:hAnsi="Times New Roman"/>
          <w:b w:val="0"/>
          <w:sz w:val="24"/>
          <w:szCs w:val="24"/>
        </w:rPr>
        <w:t xml:space="preserve">” descriptions in </w:t>
      </w:r>
      <w:r w:rsidRPr="00F20807">
        <w:rPr>
          <w:rFonts w:ascii="Times New Roman" w:hAnsi="Times New Roman"/>
          <w:b w:val="0"/>
          <w:sz w:val="24"/>
          <w:szCs w:val="24"/>
        </w:rPr>
        <w:t>chapter</w:t>
      </w:r>
      <w:r>
        <w:rPr>
          <w:rFonts w:ascii="Times New Roman" w:hAnsi="Times New Roman"/>
          <w:b w:val="0"/>
          <w:sz w:val="24"/>
          <w:szCs w:val="24"/>
        </w:rPr>
        <w:t xml:space="preserve"> three</w:t>
      </w:r>
      <w:r w:rsidRPr="00F20807">
        <w:rPr>
          <w:rFonts w:ascii="Times New Roman" w:hAnsi="Times New Roman"/>
          <w:b w:val="0"/>
          <w:sz w:val="24"/>
          <w:szCs w:val="24"/>
        </w:rPr>
        <w:t>.</w:t>
      </w:r>
    </w:p>
    <w:p w:rsidR="00D14834" w:rsidRPr="00F20807" w:rsidRDefault="00D14834" w:rsidP="00D14834">
      <w:pPr>
        <w:pStyle w:val="Heading4"/>
        <w:rPr>
          <w:rFonts w:ascii="Times New Roman" w:hAnsi="Times New Roman"/>
          <w:b w:val="0"/>
          <w:sz w:val="24"/>
          <w:szCs w:val="24"/>
        </w:rPr>
      </w:pPr>
    </w:p>
    <w:p w:rsidR="004F6CFD" w:rsidRDefault="00D14834" w:rsidP="009512A6">
      <w:pPr>
        <w:pStyle w:val="Heading4"/>
        <w:rPr>
          <w:szCs w:val="24"/>
        </w:rPr>
      </w:pPr>
      <w:r w:rsidRPr="00F20807">
        <w:rPr>
          <w:rFonts w:ascii="Times New Roman" w:hAnsi="Times New Roman"/>
          <w:b w:val="0"/>
          <w:sz w:val="24"/>
          <w:szCs w:val="24"/>
        </w:rPr>
        <w:t>The third chapter</w:t>
      </w:r>
      <w:r>
        <w:rPr>
          <w:rFonts w:ascii="Times New Roman" w:hAnsi="Times New Roman"/>
          <w:b w:val="0"/>
          <w:sz w:val="24"/>
          <w:szCs w:val="24"/>
        </w:rPr>
        <w:t xml:space="preserve"> of this document</w:t>
      </w:r>
      <w:r w:rsidRPr="00F20807">
        <w:rPr>
          <w:rFonts w:ascii="Times New Roman" w:hAnsi="Times New Roman"/>
          <w:b w:val="0"/>
          <w:sz w:val="24"/>
          <w:szCs w:val="24"/>
        </w:rPr>
        <w:t xml:space="preserve">, </w:t>
      </w:r>
      <w:r>
        <w:rPr>
          <w:rFonts w:ascii="Times New Roman" w:hAnsi="Times New Roman"/>
          <w:b w:val="0"/>
          <w:sz w:val="24"/>
          <w:szCs w:val="24"/>
        </w:rPr>
        <w:t>the “</w:t>
      </w:r>
      <w:r w:rsidRPr="009512A6">
        <w:rPr>
          <w:rFonts w:ascii="Times New Roman" w:hAnsi="Times New Roman"/>
          <w:i/>
          <w:sz w:val="24"/>
          <w:szCs w:val="24"/>
        </w:rPr>
        <w:t>Detailed Use Case</w:t>
      </w:r>
      <w:r>
        <w:rPr>
          <w:rFonts w:ascii="Times New Roman" w:hAnsi="Times New Roman"/>
          <w:b w:val="0"/>
          <w:sz w:val="24"/>
          <w:szCs w:val="24"/>
        </w:rPr>
        <w:t>” description s</w:t>
      </w:r>
      <w:r w:rsidRPr="00F20807">
        <w:rPr>
          <w:rFonts w:ascii="Times New Roman" w:hAnsi="Times New Roman"/>
          <w:b w:val="0"/>
          <w:sz w:val="24"/>
          <w:szCs w:val="24"/>
        </w:rPr>
        <w:t>ection, is written primarily for the developers</w:t>
      </w:r>
      <w:r>
        <w:rPr>
          <w:rFonts w:ascii="Times New Roman" w:hAnsi="Times New Roman"/>
          <w:b w:val="0"/>
          <w:sz w:val="24"/>
          <w:szCs w:val="24"/>
        </w:rPr>
        <w:t xml:space="preserve"> of the system. It</w:t>
      </w:r>
      <w:r w:rsidRPr="00F20807">
        <w:rPr>
          <w:rFonts w:ascii="Times New Roman" w:hAnsi="Times New Roman"/>
          <w:b w:val="0"/>
          <w:sz w:val="24"/>
          <w:szCs w:val="24"/>
        </w:rPr>
        <w:t xml:space="preserve"> d</w:t>
      </w:r>
      <w:r w:rsidR="004F6CFD">
        <w:rPr>
          <w:rFonts w:ascii="Times New Roman" w:hAnsi="Times New Roman"/>
          <w:b w:val="0"/>
          <w:sz w:val="24"/>
          <w:szCs w:val="24"/>
        </w:rPr>
        <w:t>escribes in technical terms how the system responds to different external stimuli.</w:t>
      </w:r>
    </w:p>
    <w:p w:rsidR="00D14834" w:rsidRPr="000C44DE" w:rsidRDefault="004F6CFD" w:rsidP="009512A6">
      <w:pPr>
        <w:pStyle w:val="Heading4"/>
      </w:pPr>
      <w:r w:rsidRPr="000C44DE">
        <w:t xml:space="preserve"> </w:t>
      </w:r>
    </w:p>
    <w:p w:rsidR="000C44DE" w:rsidRPr="000C44DE" w:rsidRDefault="000C44DE" w:rsidP="000C44DE">
      <w:pPr>
        <w:pStyle w:val="Heading2"/>
        <w:spacing w:line="480" w:lineRule="auto"/>
      </w:pPr>
      <w:bookmarkStart w:id="20" w:name="_Toc44676294"/>
      <w:bookmarkStart w:id="21" w:name="_Toc61315203"/>
      <w:bookmarkStart w:id="22" w:name="_Toc77487623"/>
      <w:r>
        <w:rPr>
          <w:rFonts w:ascii="Times New Roman" w:hAnsi="Times New Roman"/>
        </w:rPr>
        <w:t xml:space="preserve">1.2. </w:t>
      </w:r>
      <w:bookmarkEnd w:id="20"/>
      <w:bookmarkEnd w:id="21"/>
      <w:r w:rsidR="00F90A3F">
        <w:rPr>
          <w:rFonts w:ascii="Times New Roman" w:hAnsi="Times New Roman"/>
        </w:rPr>
        <w:t xml:space="preserve">Summary </w:t>
      </w:r>
      <w:bookmarkEnd w:id="22"/>
    </w:p>
    <w:p w:rsidR="00A915BB" w:rsidRDefault="003F415C" w:rsidP="005A2BDB">
      <w:pPr>
        <w:pStyle w:val="BodyText"/>
        <w:ind w:left="0"/>
        <w:rPr>
          <w:color w:val="000000"/>
          <w:sz w:val="24"/>
          <w:szCs w:val="24"/>
        </w:rPr>
      </w:pPr>
      <w:r w:rsidRPr="00382FFA">
        <w:rPr>
          <w:color w:val="000000"/>
          <w:sz w:val="24"/>
          <w:szCs w:val="24"/>
        </w:rPr>
        <w:t>The concept of service robots, machine equivalents to humans, “</w:t>
      </w:r>
      <w:r w:rsidRPr="00382FFA">
        <w:rPr>
          <w:i/>
          <w:iCs/>
          <w:color w:val="000000"/>
          <w:sz w:val="24"/>
          <w:szCs w:val="24"/>
        </w:rPr>
        <w:t>humanoids</w:t>
      </w:r>
      <w:r w:rsidRPr="00382FFA">
        <w:rPr>
          <w:color w:val="000000"/>
          <w:sz w:val="24"/>
          <w:szCs w:val="24"/>
        </w:rPr>
        <w:t>”, capable of interacting and performing multiple physical tasks with little or no human support has always intrigued mankind. For several decades, such</w:t>
      </w:r>
      <w:r w:rsidR="00F90A3F">
        <w:rPr>
          <w:color w:val="000000"/>
          <w:sz w:val="24"/>
          <w:szCs w:val="24"/>
        </w:rPr>
        <w:t xml:space="preserve"> </w:t>
      </w:r>
      <w:r w:rsidRPr="00382FFA">
        <w:rPr>
          <w:color w:val="000000"/>
          <w:sz w:val="24"/>
          <w:szCs w:val="24"/>
        </w:rPr>
        <w:t>service robots have been the subje</w:t>
      </w:r>
      <w:r w:rsidR="00A75683">
        <w:rPr>
          <w:color w:val="000000"/>
          <w:sz w:val="24"/>
          <w:szCs w:val="24"/>
        </w:rPr>
        <w:t>ct of novels, movies, cartoon, and</w:t>
      </w:r>
      <w:r w:rsidRPr="00382FFA">
        <w:rPr>
          <w:color w:val="000000"/>
          <w:sz w:val="24"/>
          <w:szCs w:val="24"/>
        </w:rPr>
        <w:t xml:space="preserve"> “</w:t>
      </w:r>
      <w:r w:rsidRPr="00382FFA">
        <w:rPr>
          <w:i/>
          <w:iCs/>
          <w:color w:val="000000"/>
          <w:sz w:val="24"/>
          <w:szCs w:val="24"/>
        </w:rPr>
        <w:t>visionary</w:t>
      </w:r>
      <w:r w:rsidRPr="00382FFA">
        <w:rPr>
          <w:color w:val="000000"/>
          <w:sz w:val="24"/>
          <w:szCs w:val="24"/>
        </w:rPr>
        <w:t xml:space="preserve"> </w:t>
      </w:r>
      <w:r w:rsidRPr="00382FFA">
        <w:rPr>
          <w:i/>
          <w:iCs/>
          <w:color w:val="000000"/>
          <w:sz w:val="24"/>
          <w:szCs w:val="24"/>
        </w:rPr>
        <w:t>futuristic projects”</w:t>
      </w:r>
      <w:r w:rsidRPr="00382FFA">
        <w:rPr>
          <w:color w:val="000000"/>
          <w:sz w:val="24"/>
          <w:szCs w:val="24"/>
        </w:rPr>
        <w:t xml:space="preserve"> of technology companies. Only recently have they been in</w:t>
      </w:r>
      <w:r w:rsidR="00A915BB">
        <w:rPr>
          <w:color w:val="000000"/>
          <w:sz w:val="24"/>
          <w:szCs w:val="24"/>
        </w:rPr>
        <w:t xml:space="preserve">troduced as consumer products. </w:t>
      </w:r>
    </w:p>
    <w:p w:rsidR="00A915BB" w:rsidRDefault="003F415C" w:rsidP="005A2BDB">
      <w:pPr>
        <w:pStyle w:val="BodyText"/>
        <w:ind w:left="0"/>
        <w:rPr>
          <w:color w:val="000000"/>
          <w:sz w:val="24"/>
          <w:szCs w:val="24"/>
        </w:rPr>
      </w:pPr>
      <w:r w:rsidRPr="00382FFA">
        <w:rPr>
          <w:color w:val="000000"/>
          <w:sz w:val="24"/>
          <w:szCs w:val="24"/>
        </w:rPr>
        <w:br/>
        <w:t xml:space="preserve">As service robots become more and more commercially viable, they are being introduced </w:t>
      </w:r>
      <w:r w:rsidR="00F90A3F">
        <w:rPr>
          <w:color w:val="000000"/>
          <w:sz w:val="24"/>
          <w:szCs w:val="24"/>
        </w:rPr>
        <w:t>in a number of different setting such as homes, senior homes and hospitals. In these sett</w:t>
      </w:r>
      <w:r w:rsidR="00B0704D">
        <w:rPr>
          <w:color w:val="000000"/>
          <w:sz w:val="24"/>
          <w:szCs w:val="24"/>
        </w:rPr>
        <w:t xml:space="preserve">ings they perform varied tasks </w:t>
      </w:r>
      <w:r w:rsidRPr="00382FFA">
        <w:rPr>
          <w:color w:val="000000"/>
          <w:sz w:val="24"/>
          <w:szCs w:val="24"/>
        </w:rPr>
        <w:t xml:space="preserve">such as vacuum cleaning, </w:t>
      </w:r>
      <w:r w:rsidR="003E4B98">
        <w:rPr>
          <w:color w:val="000000"/>
          <w:sz w:val="24"/>
          <w:szCs w:val="24"/>
        </w:rPr>
        <w:t>keep homes secure</w:t>
      </w:r>
      <w:r w:rsidR="00B0704D">
        <w:rPr>
          <w:color w:val="000000"/>
          <w:sz w:val="24"/>
          <w:szCs w:val="24"/>
        </w:rPr>
        <w:t xml:space="preserve"> and </w:t>
      </w:r>
      <w:r w:rsidR="003E4B98">
        <w:rPr>
          <w:color w:val="000000"/>
          <w:sz w:val="24"/>
          <w:szCs w:val="24"/>
        </w:rPr>
        <w:t xml:space="preserve">mow </w:t>
      </w:r>
      <w:r w:rsidR="008E2FDA">
        <w:rPr>
          <w:color w:val="000000"/>
          <w:sz w:val="24"/>
          <w:szCs w:val="24"/>
        </w:rPr>
        <w:t>the lawn etc.</w:t>
      </w:r>
    </w:p>
    <w:p w:rsidR="008E2FDA" w:rsidRDefault="003F415C" w:rsidP="005A2BDB">
      <w:pPr>
        <w:pStyle w:val="BodyText"/>
        <w:ind w:left="0"/>
        <w:rPr>
          <w:color w:val="000000"/>
          <w:sz w:val="24"/>
          <w:szCs w:val="24"/>
        </w:rPr>
      </w:pPr>
      <w:r w:rsidRPr="00382FFA">
        <w:rPr>
          <w:color w:val="000000"/>
          <w:sz w:val="24"/>
          <w:szCs w:val="24"/>
        </w:rPr>
        <w:br/>
      </w:r>
      <w:r w:rsidR="00761AA3">
        <w:rPr>
          <w:color w:val="000000"/>
          <w:sz w:val="24"/>
          <w:szCs w:val="24"/>
        </w:rPr>
        <w:t>In the past decade c</w:t>
      </w:r>
      <w:r w:rsidR="00A75683">
        <w:rPr>
          <w:color w:val="000000"/>
          <w:sz w:val="24"/>
          <w:szCs w:val="24"/>
        </w:rPr>
        <w:t>ontinual</w:t>
      </w:r>
      <w:r w:rsidR="00761AA3">
        <w:rPr>
          <w:color w:val="000000"/>
          <w:sz w:val="24"/>
          <w:szCs w:val="24"/>
        </w:rPr>
        <w:t xml:space="preserve"> and</w:t>
      </w:r>
      <w:r w:rsidR="00A75683">
        <w:rPr>
          <w:color w:val="000000"/>
          <w:sz w:val="24"/>
          <w:szCs w:val="24"/>
        </w:rPr>
        <w:t xml:space="preserve"> rapid</w:t>
      </w:r>
      <w:r w:rsidR="008E2FDA">
        <w:rPr>
          <w:color w:val="000000"/>
          <w:sz w:val="24"/>
          <w:szCs w:val="24"/>
        </w:rPr>
        <w:t xml:space="preserve"> a</w:t>
      </w:r>
      <w:r w:rsidRPr="00382FFA">
        <w:rPr>
          <w:color w:val="000000"/>
          <w:sz w:val="24"/>
          <w:szCs w:val="24"/>
        </w:rPr>
        <w:t>dvancements in</w:t>
      </w:r>
      <w:r w:rsidR="00A75683">
        <w:rPr>
          <w:color w:val="000000"/>
          <w:sz w:val="24"/>
          <w:szCs w:val="24"/>
        </w:rPr>
        <w:t xml:space="preserve"> the field of medicine</w:t>
      </w:r>
      <w:r w:rsidR="00761AA3">
        <w:rPr>
          <w:color w:val="000000"/>
          <w:sz w:val="24"/>
          <w:szCs w:val="24"/>
        </w:rPr>
        <w:t xml:space="preserve"> have led to </w:t>
      </w:r>
      <w:r w:rsidR="008E2FDA">
        <w:rPr>
          <w:color w:val="000000"/>
          <w:sz w:val="24"/>
          <w:szCs w:val="24"/>
        </w:rPr>
        <w:t>increase</w:t>
      </w:r>
      <w:r w:rsidR="00761AA3">
        <w:rPr>
          <w:color w:val="000000"/>
          <w:sz w:val="24"/>
          <w:szCs w:val="24"/>
        </w:rPr>
        <w:t xml:space="preserve">d </w:t>
      </w:r>
      <w:r w:rsidRPr="00382FFA">
        <w:rPr>
          <w:color w:val="000000"/>
          <w:sz w:val="24"/>
          <w:szCs w:val="24"/>
        </w:rPr>
        <w:t>average life</w:t>
      </w:r>
      <w:r w:rsidR="008E2FDA">
        <w:rPr>
          <w:color w:val="000000"/>
          <w:sz w:val="24"/>
          <w:szCs w:val="24"/>
        </w:rPr>
        <w:t>span</w:t>
      </w:r>
      <w:r w:rsidR="00593621">
        <w:rPr>
          <w:color w:val="000000"/>
          <w:sz w:val="24"/>
          <w:szCs w:val="24"/>
        </w:rPr>
        <w:t xml:space="preserve"> and a</w:t>
      </w:r>
      <w:r w:rsidR="008E2FDA">
        <w:rPr>
          <w:color w:val="000000"/>
          <w:sz w:val="24"/>
          <w:szCs w:val="24"/>
        </w:rPr>
        <w:t xml:space="preserve"> sharp rise in health care costs</w:t>
      </w:r>
      <w:r w:rsidR="00761AA3">
        <w:rPr>
          <w:color w:val="000000"/>
          <w:sz w:val="24"/>
          <w:szCs w:val="24"/>
        </w:rPr>
        <w:t>.</w:t>
      </w:r>
      <w:r w:rsidR="008E2FDA">
        <w:rPr>
          <w:color w:val="000000"/>
          <w:sz w:val="24"/>
          <w:szCs w:val="24"/>
        </w:rPr>
        <w:t xml:space="preserve"> </w:t>
      </w:r>
      <w:r w:rsidR="00761AA3">
        <w:rPr>
          <w:color w:val="000000"/>
          <w:sz w:val="24"/>
          <w:szCs w:val="24"/>
        </w:rPr>
        <w:t>There</w:t>
      </w:r>
      <w:r w:rsidR="00B0704D">
        <w:rPr>
          <w:color w:val="000000"/>
          <w:sz w:val="24"/>
          <w:szCs w:val="24"/>
        </w:rPr>
        <w:t xml:space="preserve"> has also been a shift towards </w:t>
      </w:r>
      <w:r w:rsidR="008E2FDA">
        <w:rPr>
          <w:color w:val="000000"/>
          <w:sz w:val="24"/>
          <w:szCs w:val="24"/>
        </w:rPr>
        <w:t>individualistic societies</w:t>
      </w:r>
      <w:r w:rsidR="00761AA3">
        <w:rPr>
          <w:color w:val="000000"/>
          <w:sz w:val="24"/>
          <w:szCs w:val="24"/>
        </w:rPr>
        <w:t>. We at</w:t>
      </w:r>
      <w:r w:rsidR="00761AA3" w:rsidRPr="00382FFA">
        <w:rPr>
          <w:color w:val="000000"/>
          <w:sz w:val="24"/>
          <w:szCs w:val="24"/>
        </w:rPr>
        <w:t xml:space="preserve"> “</w:t>
      </w:r>
      <w:r w:rsidR="00761AA3" w:rsidRPr="00761AA3">
        <w:rPr>
          <w:b/>
          <w:i/>
          <w:color w:val="000000"/>
          <w:sz w:val="24"/>
          <w:szCs w:val="24"/>
        </w:rPr>
        <w:t>Plz Send The Codes</w:t>
      </w:r>
      <w:r w:rsidR="00761AA3" w:rsidRPr="00382FFA">
        <w:rPr>
          <w:color w:val="000000"/>
          <w:sz w:val="24"/>
          <w:szCs w:val="24"/>
        </w:rPr>
        <w:t xml:space="preserve">”, </w:t>
      </w:r>
      <w:r w:rsidR="00761AA3">
        <w:rPr>
          <w:color w:val="000000"/>
          <w:sz w:val="24"/>
          <w:szCs w:val="24"/>
        </w:rPr>
        <w:t>a fast rising startup, envision</w:t>
      </w:r>
      <w:r w:rsidR="00761AA3" w:rsidRPr="00382FFA">
        <w:rPr>
          <w:color w:val="000000"/>
          <w:sz w:val="24"/>
          <w:szCs w:val="24"/>
        </w:rPr>
        <w:t xml:space="preserve"> </w:t>
      </w:r>
      <w:r w:rsidR="00761AA3">
        <w:rPr>
          <w:color w:val="000000"/>
          <w:sz w:val="24"/>
          <w:szCs w:val="24"/>
        </w:rPr>
        <w:t xml:space="preserve">a huge demand for </w:t>
      </w:r>
      <w:r w:rsidR="00761AA3" w:rsidRPr="00382FFA">
        <w:rPr>
          <w:color w:val="000000"/>
          <w:sz w:val="24"/>
          <w:szCs w:val="24"/>
        </w:rPr>
        <w:t xml:space="preserve">service robots </w:t>
      </w:r>
      <w:r w:rsidR="00761AA3">
        <w:rPr>
          <w:color w:val="000000"/>
          <w:sz w:val="24"/>
          <w:szCs w:val="24"/>
        </w:rPr>
        <w:t>in the years to come.</w:t>
      </w:r>
    </w:p>
    <w:p w:rsidR="00A915BB" w:rsidRDefault="00A915BB" w:rsidP="005A2BDB">
      <w:pPr>
        <w:pStyle w:val="BodyText"/>
        <w:ind w:left="0"/>
        <w:rPr>
          <w:color w:val="000000"/>
          <w:sz w:val="24"/>
          <w:szCs w:val="24"/>
        </w:rPr>
      </w:pPr>
    </w:p>
    <w:p w:rsidR="00382FFA" w:rsidRDefault="00BE3A40" w:rsidP="005A2BDB">
      <w:pPr>
        <w:pStyle w:val="BodyText"/>
        <w:ind w:left="0"/>
        <w:rPr>
          <w:color w:val="000000"/>
          <w:sz w:val="24"/>
          <w:szCs w:val="24"/>
        </w:rPr>
      </w:pPr>
      <w:r>
        <w:rPr>
          <w:color w:val="000000"/>
          <w:sz w:val="24"/>
          <w:szCs w:val="24"/>
        </w:rPr>
        <w:lastRenderedPageBreak/>
        <w:t xml:space="preserve">Having </w:t>
      </w:r>
      <w:r w:rsidR="00F541B3" w:rsidRPr="00382FFA">
        <w:rPr>
          <w:color w:val="000000"/>
          <w:sz w:val="24"/>
          <w:szCs w:val="24"/>
        </w:rPr>
        <w:t>analyzed</w:t>
      </w:r>
      <w:r w:rsidR="003F415C" w:rsidRPr="00382FFA">
        <w:rPr>
          <w:color w:val="000000"/>
          <w:sz w:val="24"/>
          <w:szCs w:val="24"/>
        </w:rPr>
        <w:t xml:space="preserve"> the nature of requirements </w:t>
      </w:r>
      <w:r w:rsidR="00A915BB">
        <w:rPr>
          <w:color w:val="000000"/>
          <w:sz w:val="24"/>
          <w:szCs w:val="24"/>
        </w:rPr>
        <w:t>pertaining to</w:t>
      </w:r>
      <w:r w:rsidR="003F415C" w:rsidRPr="00382FFA">
        <w:rPr>
          <w:color w:val="000000"/>
          <w:sz w:val="24"/>
          <w:szCs w:val="24"/>
        </w:rPr>
        <w:t xml:space="preserve"> assist</w:t>
      </w:r>
      <w:r>
        <w:rPr>
          <w:color w:val="000000"/>
          <w:sz w:val="24"/>
          <w:szCs w:val="24"/>
        </w:rPr>
        <w:t xml:space="preserve">ive robotics </w:t>
      </w:r>
      <w:r w:rsidR="00A915BB">
        <w:rPr>
          <w:color w:val="000000"/>
          <w:sz w:val="24"/>
          <w:szCs w:val="24"/>
        </w:rPr>
        <w:t>designed for the elderly</w:t>
      </w:r>
      <w:r w:rsidR="009416ED">
        <w:rPr>
          <w:color w:val="000000"/>
          <w:sz w:val="24"/>
          <w:szCs w:val="24"/>
        </w:rPr>
        <w:t>,</w:t>
      </w:r>
      <w:r>
        <w:rPr>
          <w:color w:val="000000"/>
          <w:sz w:val="24"/>
          <w:szCs w:val="24"/>
        </w:rPr>
        <w:t xml:space="preserve"> we</w:t>
      </w:r>
      <w:r w:rsidR="003F415C" w:rsidRPr="00382FFA">
        <w:rPr>
          <w:color w:val="000000"/>
          <w:sz w:val="24"/>
          <w:szCs w:val="24"/>
        </w:rPr>
        <w:t xml:space="preserve"> </w:t>
      </w:r>
      <w:r w:rsidR="00A915BB">
        <w:rPr>
          <w:color w:val="000000"/>
          <w:sz w:val="24"/>
          <w:szCs w:val="24"/>
        </w:rPr>
        <w:t>assert</w:t>
      </w:r>
      <w:r w:rsidR="003F415C" w:rsidRPr="00382FFA">
        <w:rPr>
          <w:color w:val="000000"/>
          <w:sz w:val="24"/>
          <w:szCs w:val="24"/>
        </w:rPr>
        <w:t xml:space="preserve"> that traditional "</w:t>
      </w:r>
      <w:r w:rsidR="003F415C" w:rsidRPr="009512A6">
        <w:rPr>
          <w:b/>
          <w:i/>
          <w:color w:val="000000"/>
          <w:sz w:val="24"/>
          <w:szCs w:val="24"/>
        </w:rPr>
        <w:t>industrial</w:t>
      </w:r>
      <w:r w:rsidR="003F415C" w:rsidRPr="00382FFA">
        <w:rPr>
          <w:color w:val="000000"/>
          <w:sz w:val="24"/>
          <w:szCs w:val="24"/>
        </w:rPr>
        <w:t>" robot design</w:t>
      </w:r>
      <w:r w:rsidR="00A915BB">
        <w:rPr>
          <w:color w:val="000000"/>
          <w:sz w:val="24"/>
          <w:szCs w:val="24"/>
        </w:rPr>
        <w:t>s</w:t>
      </w:r>
      <w:r w:rsidR="003F415C" w:rsidRPr="00382FFA">
        <w:rPr>
          <w:color w:val="000000"/>
          <w:sz w:val="24"/>
          <w:szCs w:val="24"/>
        </w:rPr>
        <w:t xml:space="preserve"> are neither commercially viable</w:t>
      </w:r>
      <w:r w:rsidR="00A915BB">
        <w:rPr>
          <w:color w:val="000000"/>
          <w:sz w:val="24"/>
          <w:szCs w:val="24"/>
        </w:rPr>
        <w:t>, nor do they meet usability</w:t>
      </w:r>
      <w:r w:rsidR="00A25CB7">
        <w:rPr>
          <w:color w:val="000000"/>
          <w:sz w:val="24"/>
          <w:szCs w:val="24"/>
        </w:rPr>
        <w:t xml:space="preserve"> standards required for </w:t>
      </w:r>
      <w:r w:rsidR="00761AA3">
        <w:rPr>
          <w:color w:val="000000"/>
          <w:sz w:val="24"/>
          <w:szCs w:val="24"/>
        </w:rPr>
        <w:t>the “</w:t>
      </w:r>
      <w:r w:rsidR="00761AA3" w:rsidRPr="009512A6">
        <w:rPr>
          <w:b/>
          <w:i/>
          <w:color w:val="000000"/>
          <w:sz w:val="24"/>
          <w:szCs w:val="24"/>
        </w:rPr>
        <w:t xml:space="preserve">home, senior home or </w:t>
      </w:r>
      <w:r w:rsidR="00B0704D" w:rsidRPr="009512A6">
        <w:rPr>
          <w:b/>
          <w:i/>
          <w:color w:val="000000"/>
          <w:sz w:val="24"/>
          <w:szCs w:val="24"/>
        </w:rPr>
        <w:t>hospital</w:t>
      </w:r>
      <w:r w:rsidR="00B0704D">
        <w:rPr>
          <w:color w:val="000000"/>
          <w:sz w:val="24"/>
          <w:szCs w:val="24"/>
        </w:rPr>
        <w:t xml:space="preserve"> “demography</w:t>
      </w:r>
      <w:r w:rsidR="00A25CB7">
        <w:rPr>
          <w:color w:val="000000"/>
          <w:sz w:val="24"/>
          <w:szCs w:val="24"/>
        </w:rPr>
        <w:t>.</w:t>
      </w:r>
      <w:r w:rsidR="00A915BB">
        <w:rPr>
          <w:color w:val="000000"/>
          <w:sz w:val="24"/>
          <w:szCs w:val="24"/>
        </w:rPr>
        <w:t xml:space="preserve"> </w:t>
      </w:r>
    </w:p>
    <w:p w:rsidR="00A915BB" w:rsidRDefault="00A915BB" w:rsidP="005A2BDB">
      <w:pPr>
        <w:pStyle w:val="BodyText"/>
        <w:ind w:left="0"/>
        <w:rPr>
          <w:color w:val="000000"/>
          <w:sz w:val="24"/>
          <w:szCs w:val="24"/>
        </w:rPr>
      </w:pPr>
    </w:p>
    <w:p w:rsidR="003F415C" w:rsidRPr="00382FFA" w:rsidRDefault="00382FFA" w:rsidP="005A2BDB">
      <w:pPr>
        <w:pStyle w:val="BodyText"/>
        <w:ind w:left="0"/>
        <w:rPr>
          <w:color w:val="0000FF"/>
          <w:sz w:val="24"/>
          <w:szCs w:val="24"/>
        </w:rPr>
      </w:pPr>
      <w:r>
        <w:rPr>
          <w:color w:val="000000"/>
          <w:sz w:val="24"/>
          <w:szCs w:val="24"/>
        </w:rPr>
        <w:t>This software system aims to design and develop</w:t>
      </w:r>
      <w:r w:rsidR="003F415C" w:rsidRPr="00382FFA">
        <w:rPr>
          <w:color w:val="000000"/>
          <w:sz w:val="24"/>
          <w:szCs w:val="24"/>
        </w:rPr>
        <w:t xml:space="preserve"> “</w:t>
      </w:r>
      <w:r w:rsidR="003F415C" w:rsidRPr="00382FFA">
        <w:rPr>
          <w:i/>
          <w:iCs/>
          <w:color w:val="000000"/>
          <w:sz w:val="24"/>
          <w:szCs w:val="24"/>
        </w:rPr>
        <w:t>Pinto</w:t>
      </w:r>
      <w:r w:rsidR="003F415C" w:rsidRPr="00382FFA">
        <w:rPr>
          <w:color w:val="000000"/>
          <w:sz w:val="24"/>
          <w:szCs w:val="24"/>
        </w:rPr>
        <w:t>”, an intelligent service robot</w:t>
      </w:r>
      <w:r w:rsidR="009416ED">
        <w:rPr>
          <w:color w:val="000000"/>
          <w:sz w:val="24"/>
          <w:szCs w:val="24"/>
        </w:rPr>
        <w:t xml:space="preserve"> </w:t>
      </w:r>
      <w:r w:rsidR="003F415C" w:rsidRPr="00382FFA">
        <w:rPr>
          <w:color w:val="000000"/>
          <w:sz w:val="24"/>
          <w:szCs w:val="24"/>
        </w:rPr>
        <w:t>to assist and support the elderly</w:t>
      </w:r>
      <w:r w:rsidR="008E2FDA">
        <w:rPr>
          <w:color w:val="000000"/>
          <w:sz w:val="24"/>
          <w:szCs w:val="24"/>
        </w:rPr>
        <w:t xml:space="preserve"> in their daily needs</w:t>
      </w:r>
      <w:r w:rsidR="00761AA3">
        <w:rPr>
          <w:color w:val="000000"/>
          <w:sz w:val="24"/>
          <w:szCs w:val="24"/>
        </w:rPr>
        <w:t xml:space="preserve"> in a </w:t>
      </w:r>
      <w:r w:rsidR="0004305B">
        <w:rPr>
          <w:color w:val="000000"/>
          <w:sz w:val="24"/>
          <w:szCs w:val="24"/>
        </w:rPr>
        <w:t>senior home</w:t>
      </w:r>
      <w:r w:rsidR="00761AA3">
        <w:rPr>
          <w:color w:val="000000"/>
          <w:sz w:val="24"/>
          <w:szCs w:val="24"/>
        </w:rPr>
        <w:t xml:space="preserve"> setting</w:t>
      </w:r>
      <w:r w:rsidR="003F415C" w:rsidRPr="00382FFA">
        <w:rPr>
          <w:color w:val="000000"/>
          <w:sz w:val="24"/>
          <w:szCs w:val="24"/>
        </w:rPr>
        <w:t xml:space="preserve">. With its advanced navigation and collision avoidance capabilities </w:t>
      </w:r>
      <w:r w:rsidR="001872B1">
        <w:rPr>
          <w:color w:val="000000"/>
          <w:sz w:val="24"/>
          <w:szCs w:val="24"/>
        </w:rPr>
        <w:t>coupled</w:t>
      </w:r>
      <w:r w:rsidR="003F415C" w:rsidRPr="00382FFA">
        <w:rPr>
          <w:color w:val="000000"/>
          <w:sz w:val="24"/>
          <w:szCs w:val="24"/>
        </w:rPr>
        <w:t xml:space="preserve"> with the ability to </w:t>
      </w:r>
      <w:r w:rsidR="001872B1">
        <w:rPr>
          <w:color w:val="000000"/>
          <w:sz w:val="24"/>
          <w:szCs w:val="24"/>
        </w:rPr>
        <w:t>naturally</w:t>
      </w:r>
      <w:r w:rsidR="003F415C" w:rsidRPr="00382FFA">
        <w:rPr>
          <w:color w:val="000000"/>
          <w:sz w:val="24"/>
          <w:szCs w:val="24"/>
        </w:rPr>
        <w:t xml:space="preserve"> communicate and perform </w:t>
      </w:r>
      <w:r w:rsidR="0004305B">
        <w:rPr>
          <w:color w:val="000000"/>
          <w:sz w:val="24"/>
          <w:szCs w:val="24"/>
        </w:rPr>
        <w:t>elderly support and care</w:t>
      </w:r>
      <w:r w:rsidR="0004305B" w:rsidRPr="00382FFA">
        <w:rPr>
          <w:color w:val="000000"/>
          <w:sz w:val="24"/>
          <w:szCs w:val="24"/>
        </w:rPr>
        <w:t xml:space="preserve"> </w:t>
      </w:r>
      <w:r w:rsidR="003F415C" w:rsidRPr="00382FFA">
        <w:rPr>
          <w:color w:val="000000"/>
          <w:sz w:val="24"/>
          <w:szCs w:val="24"/>
        </w:rPr>
        <w:t>tasks independently with no human assistance</w:t>
      </w:r>
      <w:r w:rsidR="00F541B3" w:rsidRPr="00382FFA">
        <w:rPr>
          <w:color w:val="000000"/>
          <w:sz w:val="24"/>
          <w:szCs w:val="24"/>
        </w:rPr>
        <w:t>, we</w:t>
      </w:r>
      <w:r w:rsidR="003F415C" w:rsidRPr="00382FFA">
        <w:rPr>
          <w:color w:val="000000"/>
          <w:sz w:val="24"/>
          <w:szCs w:val="24"/>
        </w:rPr>
        <w:t xml:space="preserve"> believe</w:t>
      </w:r>
      <w:r w:rsidR="001872B1">
        <w:rPr>
          <w:color w:val="000000"/>
          <w:sz w:val="24"/>
          <w:szCs w:val="24"/>
        </w:rPr>
        <w:t xml:space="preserve"> that</w:t>
      </w:r>
      <w:r w:rsidR="003F415C" w:rsidRPr="00382FFA">
        <w:rPr>
          <w:color w:val="000000"/>
          <w:sz w:val="24"/>
          <w:szCs w:val="24"/>
        </w:rPr>
        <w:t xml:space="preserve"> “</w:t>
      </w:r>
      <w:r w:rsidR="003F415C" w:rsidRPr="00382FFA">
        <w:rPr>
          <w:i/>
          <w:iCs/>
          <w:color w:val="000000"/>
          <w:sz w:val="24"/>
          <w:szCs w:val="24"/>
        </w:rPr>
        <w:t>Pinto</w:t>
      </w:r>
      <w:r w:rsidR="001872B1">
        <w:rPr>
          <w:color w:val="000000"/>
          <w:sz w:val="24"/>
          <w:szCs w:val="24"/>
        </w:rPr>
        <w:t>”</w:t>
      </w:r>
      <w:r w:rsidR="003F415C" w:rsidRPr="00382FFA">
        <w:rPr>
          <w:color w:val="000000"/>
          <w:sz w:val="24"/>
          <w:szCs w:val="24"/>
        </w:rPr>
        <w:t xml:space="preserve"> will </w:t>
      </w:r>
      <w:r w:rsidR="009416ED">
        <w:rPr>
          <w:color w:val="000000"/>
          <w:sz w:val="24"/>
          <w:szCs w:val="24"/>
        </w:rPr>
        <w:t>be a</w:t>
      </w:r>
      <w:r w:rsidR="00E433CB">
        <w:rPr>
          <w:color w:val="000000"/>
          <w:sz w:val="24"/>
          <w:szCs w:val="24"/>
        </w:rPr>
        <w:t>n</w:t>
      </w:r>
      <w:r w:rsidR="009416ED">
        <w:rPr>
          <w:color w:val="000000"/>
          <w:sz w:val="24"/>
          <w:szCs w:val="24"/>
        </w:rPr>
        <w:t xml:space="preserve"> </w:t>
      </w:r>
      <w:r w:rsidR="00E433CB">
        <w:rPr>
          <w:color w:val="000000"/>
          <w:sz w:val="24"/>
          <w:szCs w:val="24"/>
        </w:rPr>
        <w:t>unprecedented</w:t>
      </w:r>
      <w:r w:rsidR="009416ED">
        <w:rPr>
          <w:color w:val="000000"/>
          <w:sz w:val="24"/>
          <w:szCs w:val="24"/>
        </w:rPr>
        <w:t xml:space="preserve"> success- becoming a household name.</w:t>
      </w:r>
    </w:p>
    <w:p w:rsidR="001871E5" w:rsidRDefault="001871E5" w:rsidP="00F20807">
      <w:pPr>
        <w:pStyle w:val="Heading2"/>
        <w:spacing w:line="480" w:lineRule="auto"/>
        <w:rPr>
          <w:rFonts w:ascii="Times New Roman" w:hAnsi="Times New Roman"/>
        </w:rPr>
      </w:pPr>
      <w:bookmarkStart w:id="23" w:name="_Toc77487625"/>
      <w:bookmarkStart w:id="24" w:name="_Toc262563920"/>
    </w:p>
    <w:p w:rsidR="00F20807" w:rsidRDefault="00F20807" w:rsidP="00F20807">
      <w:pPr>
        <w:pStyle w:val="Heading2"/>
        <w:spacing w:line="480" w:lineRule="auto"/>
        <w:rPr>
          <w:rFonts w:ascii="Times New Roman" w:hAnsi="Times New Roman"/>
        </w:rPr>
      </w:pPr>
      <w:r>
        <w:rPr>
          <w:rFonts w:ascii="Times New Roman" w:hAnsi="Times New Roman"/>
        </w:rPr>
        <w:t>1.</w:t>
      </w:r>
      <w:r w:rsidR="002A77A3">
        <w:rPr>
          <w:rFonts w:ascii="Times New Roman" w:hAnsi="Times New Roman"/>
        </w:rPr>
        <w:t>3</w:t>
      </w:r>
      <w:r>
        <w:rPr>
          <w:rFonts w:ascii="Times New Roman" w:hAnsi="Times New Roman"/>
        </w:rPr>
        <w:t>. References</w:t>
      </w:r>
      <w:bookmarkEnd w:id="23"/>
    </w:p>
    <w:p w:rsidR="00F20807" w:rsidRPr="00E756A7" w:rsidRDefault="00AC0C73" w:rsidP="00F20807">
      <w:pPr>
        <w:pStyle w:val="ATableText"/>
        <w:rPr>
          <w:rFonts w:ascii="Times New Roman" w:hAnsi="Times New Roman"/>
          <w:color w:val="333333"/>
          <w:sz w:val="24"/>
          <w:szCs w:val="24"/>
          <w:shd w:val="clear" w:color="auto" w:fill="FFFFFF"/>
        </w:rPr>
      </w:pPr>
      <w:hyperlink r:id="rId13" w:history="1">
        <w:r w:rsidR="00F20807" w:rsidRPr="00E756A7">
          <w:rPr>
            <w:rStyle w:val="Hyperlink"/>
            <w:rFonts w:ascii="Times New Roman" w:hAnsi="Times New Roman"/>
            <w:color w:val="006699"/>
            <w:sz w:val="24"/>
            <w:szCs w:val="24"/>
            <w:shd w:val="clear" w:color="auto" w:fill="FFFFFF"/>
          </w:rPr>
          <w:t>Meng, Q, Lee, M.H.</w:t>
        </w:r>
        <w:r w:rsidR="00F20807" w:rsidRPr="00E756A7">
          <w:rPr>
            <w:rStyle w:val="apple-converted-space"/>
            <w:rFonts w:ascii="Times New Roman" w:hAnsi="Times New Roman"/>
            <w:color w:val="006699"/>
            <w:sz w:val="24"/>
            <w:szCs w:val="24"/>
            <w:shd w:val="clear" w:color="auto" w:fill="FFFFFF"/>
          </w:rPr>
          <w:t> </w:t>
        </w:r>
      </w:hyperlink>
      <w:r w:rsidR="00F20807" w:rsidRPr="00E756A7">
        <w:rPr>
          <w:rFonts w:ascii="Times New Roman" w:hAnsi="Times New Roman"/>
          <w:color w:val="333333"/>
          <w:sz w:val="24"/>
          <w:szCs w:val="24"/>
          <w:shd w:val="clear" w:color="auto" w:fill="FFFFFF"/>
        </w:rPr>
        <w:t>Dept. of Computer. Sci., Univ. of Wales, Aberystwyth, UK</w:t>
      </w:r>
    </w:p>
    <w:p w:rsidR="00F20807" w:rsidRPr="00E756A7" w:rsidRDefault="00AC0C73" w:rsidP="00F20807">
      <w:pPr>
        <w:pStyle w:val="ATableText"/>
        <w:rPr>
          <w:rFonts w:ascii="Times New Roman" w:hAnsi="Times New Roman"/>
          <w:color w:val="000000"/>
          <w:sz w:val="24"/>
          <w:szCs w:val="24"/>
        </w:rPr>
      </w:pPr>
      <w:hyperlink r:id="rId14" w:history="1">
        <w:r w:rsidR="00F20807" w:rsidRPr="00E756A7">
          <w:rPr>
            <w:rStyle w:val="Hyperlink"/>
            <w:rFonts w:ascii="Times New Roman" w:hAnsi="Times New Roman"/>
            <w:sz w:val="24"/>
            <w:szCs w:val="24"/>
          </w:rPr>
          <w:t>Learning and control in assistive robotics for the elderly</w:t>
        </w:r>
      </w:hyperlink>
    </w:p>
    <w:p w:rsidR="00F20807" w:rsidRPr="00E756A7" w:rsidRDefault="00F20807" w:rsidP="00F20807">
      <w:pPr>
        <w:pStyle w:val="ATableText"/>
        <w:rPr>
          <w:rFonts w:ascii="Times New Roman" w:hAnsi="Times New Roman"/>
          <w:color w:val="000000"/>
          <w:sz w:val="24"/>
          <w:szCs w:val="24"/>
        </w:rPr>
      </w:pPr>
      <w:r w:rsidRPr="00E756A7">
        <w:rPr>
          <w:rFonts w:ascii="Times New Roman" w:hAnsi="Times New Roman"/>
          <w:b/>
          <w:bCs/>
          <w:color w:val="333333"/>
          <w:sz w:val="24"/>
          <w:szCs w:val="24"/>
          <w:shd w:val="clear" w:color="auto" w:fill="FFFFFF"/>
        </w:rPr>
        <w:t>This paper appears in:</w:t>
      </w:r>
    </w:p>
    <w:p w:rsidR="00F20807" w:rsidRPr="00E756A7" w:rsidRDefault="00AC0C73" w:rsidP="00F20807">
      <w:pPr>
        <w:pStyle w:val="ATableText"/>
        <w:rPr>
          <w:rFonts w:ascii="Times New Roman" w:hAnsi="Times New Roman"/>
          <w:color w:val="000000"/>
          <w:sz w:val="24"/>
          <w:szCs w:val="24"/>
        </w:rPr>
      </w:pPr>
      <w:hyperlink r:id="rId15" w:history="1">
        <w:r w:rsidR="00F20807" w:rsidRPr="00E756A7">
          <w:rPr>
            <w:rStyle w:val="Hyperlink"/>
            <w:rFonts w:ascii="Times New Roman" w:hAnsi="Times New Roman"/>
            <w:color w:val="006699"/>
            <w:sz w:val="24"/>
            <w:szCs w:val="24"/>
            <w:shd w:val="clear" w:color="auto" w:fill="FFFFFF"/>
          </w:rPr>
          <w:t>Robotics, Automation and Mechatronics, 2004 IEEE Conference on</w:t>
        </w:r>
      </w:hyperlink>
      <w:r w:rsidR="00F20807" w:rsidRPr="00E756A7">
        <w:rPr>
          <w:rFonts w:ascii="Times New Roman" w:hAnsi="Times New Roman"/>
          <w:color w:val="333333"/>
          <w:sz w:val="24"/>
          <w:szCs w:val="24"/>
        </w:rPr>
        <w:br/>
      </w:r>
      <w:r w:rsidR="00F20807" w:rsidRPr="00E756A7">
        <w:rPr>
          <w:rFonts w:ascii="Times New Roman" w:hAnsi="Times New Roman"/>
          <w:b/>
          <w:bCs/>
          <w:color w:val="333333"/>
          <w:sz w:val="24"/>
          <w:szCs w:val="24"/>
          <w:shd w:val="clear" w:color="auto" w:fill="FFFFFF"/>
        </w:rPr>
        <w:t>Date of Conference:</w:t>
      </w:r>
      <w:r w:rsidR="00F20807" w:rsidRPr="00E756A7">
        <w:rPr>
          <w:rStyle w:val="apple-converted-space"/>
          <w:rFonts w:ascii="Times New Roman" w:hAnsi="Times New Roman"/>
          <w:color w:val="333333"/>
          <w:sz w:val="24"/>
          <w:szCs w:val="24"/>
          <w:shd w:val="clear" w:color="auto" w:fill="FFFFFF"/>
        </w:rPr>
        <w:t> </w:t>
      </w:r>
      <w:r w:rsidR="00F20807" w:rsidRPr="00E756A7">
        <w:rPr>
          <w:rFonts w:ascii="Times New Roman" w:hAnsi="Times New Roman"/>
          <w:color w:val="333333"/>
          <w:sz w:val="24"/>
          <w:szCs w:val="24"/>
          <w:shd w:val="clear" w:color="auto" w:fill="FFFFFF"/>
        </w:rPr>
        <w:t>1-3 Dec. 2004</w:t>
      </w:r>
    </w:p>
    <w:p w:rsidR="00F20807" w:rsidRPr="00E756A7" w:rsidRDefault="00F20807" w:rsidP="00F20807">
      <w:pPr>
        <w:rPr>
          <w:color w:val="333333"/>
          <w:szCs w:val="24"/>
          <w:shd w:val="clear" w:color="auto" w:fill="FFFFFF"/>
        </w:rPr>
      </w:pPr>
      <w:r w:rsidRPr="00E756A7">
        <w:rPr>
          <w:rStyle w:val="Strong"/>
          <w:color w:val="333333"/>
          <w:szCs w:val="24"/>
          <w:shd w:val="clear" w:color="auto" w:fill="FFFFFF"/>
        </w:rPr>
        <w:t>Volume:</w:t>
      </w:r>
      <w:r w:rsidRPr="00E756A7">
        <w:rPr>
          <w:rStyle w:val="apple-converted-space"/>
          <w:b/>
          <w:bCs/>
          <w:color w:val="333333"/>
          <w:szCs w:val="24"/>
          <w:shd w:val="clear" w:color="auto" w:fill="FFFFFF"/>
        </w:rPr>
        <w:t> </w:t>
      </w:r>
      <w:r w:rsidRPr="00E756A7">
        <w:rPr>
          <w:color w:val="333333"/>
          <w:szCs w:val="24"/>
          <w:shd w:val="clear" w:color="auto" w:fill="FFFFFF"/>
        </w:rPr>
        <w:t>1</w:t>
      </w:r>
      <w:r w:rsidRPr="00E756A7">
        <w:rPr>
          <w:rStyle w:val="apple-converted-space"/>
          <w:color w:val="333333"/>
          <w:szCs w:val="24"/>
          <w:shd w:val="clear" w:color="auto" w:fill="FFFFFF"/>
        </w:rPr>
        <w:t> </w:t>
      </w:r>
      <w:r w:rsidRPr="00E756A7">
        <w:rPr>
          <w:color w:val="333333"/>
          <w:szCs w:val="24"/>
        </w:rPr>
        <w:br/>
      </w:r>
      <w:r w:rsidRPr="00E756A7">
        <w:rPr>
          <w:rStyle w:val="Strong"/>
          <w:color w:val="333333"/>
          <w:szCs w:val="24"/>
          <w:shd w:val="clear" w:color="auto" w:fill="FFFFFF"/>
        </w:rPr>
        <w:t>Page(s):</w:t>
      </w:r>
      <w:r w:rsidRPr="00E756A7">
        <w:rPr>
          <w:rStyle w:val="apple-converted-space"/>
          <w:color w:val="333333"/>
          <w:szCs w:val="24"/>
          <w:shd w:val="clear" w:color="auto" w:fill="FFFFFF"/>
        </w:rPr>
        <w:t> </w:t>
      </w:r>
      <w:r w:rsidRPr="00E756A7">
        <w:rPr>
          <w:color w:val="333333"/>
          <w:szCs w:val="24"/>
          <w:shd w:val="clear" w:color="auto" w:fill="FFFFFF"/>
        </w:rPr>
        <w:t>71 - 76 vol.1</w:t>
      </w:r>
      <w:r w:rsidRPr="00E756A7">
        <w:rPr>
          <w:rStyle w:val="apple-converted-space"/>
          <w:color w:val="333333"/>
          <w:szCs w:val="24"/>
          <w:shd w:val="clear" w:color="auto" w:fill="FFFFFF"/>
        </w:rPr>
        <w:t> </w:t>
      </w:r>
      <w:r w:rsidRPr="00E756A7">
        <w:rPr>
          <w:color w:val="333333"/>
          <w:szCs w:val="24"/>
        </w:rPr>
        <w:br/>
      </w:r>
      <w:r w:rsidRPr="00E756A7">
        <w:rPr>
          <w:rStyle w:val="Strong"/>
          <w:color w:val="333333"/>
          <w:szCs w:val="24"/>
          <w:shd w:val="clear" w:color="auto" w:fill="FFFFFF"/>
        </w:rPr>
        <w:t>Product Type:</w:t>
      </w:r>
      <w:r w:rsidRPr="00E756A7">
        <w:rPr>
          <w:rStyle w:val="apple-converted-space"/>
          <w:color w:val="333333"/>
          <w:szCs w:val="24"/>
          <w:shd w:val="clear" w:color="auto" w:fill="FFFFFF"/>
        </w:rPr>
        <w:t> </w:t>
      </w:r>
      <w:r w:rsidRPr="00E756A7">
        <w:rPr>
          <w:color w:val="333333"/>
          <w:szCs w:val="24"/>
          <w:shd w:val="clear" w:color="auto" w:fill="FFFFFF"/>
        </w:rPr>
        <w:t>Conference Publications</w:t>
      </w:r>
    </w:p>
    <w:p w:rsidR="0092427B" w:rsidRDefault="0092427B" w:rsidP="00F20807"/>
    <w:p w:rsidR="00F20807" w:rsidRDefault="00F20807" w:rsidP="00F20807"/>
    <w:p w:rsidR="00F20807" w:rsidRDefault="00F20807" w:rsidP="00F20807"/>
    <w:p w:rsidR="00320E56" w:rsidRDefault="00320E56" w:rsidP="00F20807"/>
    <w:p w:rsidR="00320E56" w:rsidRDefault="00320E56" w:rsidP="00F20807"/>
    <w:p w:rsidR="00414728" w:rsidRDefault="00414728" w:rsidP="00F20807"/>
    <w:p w:rsidR="00414728" w:rsidRDefault="00414728" w:rsidP="00F20807"/>
    <w:p w:rsidR="00414728" w:rsidRDefault="00414728" w:rsidP="00F20807"/>
    <w:p w:rsidR="00414728" w:rsidRDefault="00414728" w:rsidP="00F20807"/>
    <w:p w:rsidR="00414728" w:rsidRDefault="00414728" w:rsidP="00F20807"/>
    <w:p w:rsidR="00414728" w:rsidRDefault="00414728" w:rsidP="00F20807"/>
    <w:p w:rsidR="00414728" w:rsidRDefault="00414728" w:rsidP="00F20807"/>
    <w:p w:rsidR="00320E56" w:rsidRDefault="00320E56" w:rsidP="00F20807"/>
    <w:p w:rsidR="00320E56" w:rsidRDefault="00320E56" w:rsidP="00F20807"/>
    <w:p w:rsidR="00320E56" w:rsidRDefault="00320E56" w:rsidP="00F20807"/>
    <w:p w:rsidR="00320E56" w:rsidRDefault="00320E56" w:rsidP="00F20807"/>
    <w:p w:rsidR="00320E56" w:rsidRDefault="00320E56" w:rsidP="00F20807"/>
    <w:p w:rsidR="00320E56" w:rsidRDefault="00320E56" w:rsidP="00F20807"/>
    <w:p w:rsidR="00EF5E3A" w:rsidRDefault="00EF5E3A" w:rsidP="00F20807"/>
    <w:p w:rsidR="00320E56" w:rsidRDefault="00320E56" w:rsidP="00F20807"/>
    <w:p w:rsidR="00320E56" w:rsidRDefault="00320E56" w:rsidP="00F20807"/>
    <w:p w:rsidR="00F20807" w:rsidRDefault="00F20807" w:rsidP="00F20807">
      <w:pPr>
        <w:rPr>
          <w:b/>
          <w:sz w:val="28"/>
        </w:rPr>
      </w:pPr>
      <w:bookmarkStart w:id="25" w:name="_Toc61315204"/>
      <w:bookmarkStart w:id="26" w:name="_Toc77487627"/>
      <w:r w:rsidRPr="00F20807">
        <w:rPr>
          <w:b/>
          <w:sz w:val="28"/>
        </w:rPr>
        <w:lastRenderedPageBreak/>
        <w:t>2.0.</w:t>
      </w:r>
      <w:r w:rsidRPr="00F20807">
        <w:rPr>
          <w:b/>
          <w:sz w:val="28"/>
        </w:rPr>
        <w:tab/>
      </w:r>
      <w:bookmarkEnd w:id="25"/>
      <w:bookmarkEnd w:id="26"/>
      <w:r w:rsidR="005170A9">
        <w:rPr>
          <w:b/>
          <w:sz w:val="28"/>
        </w:rPr>
        <w:t>System Functional Requirements</w:t>
      </w:r>
    </w:p>
    <w:p w:rsidR="005170A9" w:rsidRDefault="005170A9" w:rsidP="00F20807">
      <w:pPr>
        <w:rPr>
          <w:b/>
          <w:sz w:val="28"/>
        </w:rPr>
      </w:pPr>
    </w:p>
    <w:p w:rsidR="0049295F" w:rsidRPr="009512A6" w:rsidRDefault="005170A9" w:rsidP="0049295F">
      <w:pPr>
        <w:rPr>
          <w:b/>
          <w:i/>
          <w:sz w:val="28"/>
          <w:szCs w:val="28"/>
        </w:rPr>
      </w:pPr>
      <w:r w:rsidRPr="009512A6">
        <w:rPr>
          <w:b/>
          <w:i/>
          <w:sz w:val="28"/>
          <w:szCs w:val="28"/>
        </w:rPr>
        <w:t>2.1</w:t>
      </w:r>
      <w:r>
        <w:rPr>
          <w:b/>
          <w:i/>
          <w:sz w:val="28"/>
          <w:szCs w:val="28"/>
        </w:rPr>
        <w:t xml:space="preserve"> Overview – Senior Home Environment</w:t>
      </w:r>
    </w:p>
    <w:p w:rsidR="0049295F" w:rsidRPr="0049295F" w:rsidRDefault="0049295F" w:rsidP="0049295F">
      <w:pPr>
        <w:rPr>
          <w:color w:val="000000"/>
          <w:szCs w:val="24"/>
        </w:rPr>
      </w:pPr>
      <w:r w:rsidRPr="0049295F">
        <w:rPr>
          <w:color w:val="000000"/>
          <w:szCs w:val="24"/>
        </w:rPr>
        <w:t xml:space="preserve">The </w:t>
      </w:r>
      <w:r w:rsidR="005170A9">
        <w:rPr>
          <w:color w:val="000000"/>
          <w:szCs w:val="24"/>
        </w:rPr>
        <w:t>demography</w:t>
      </w:r>
      <w:r w:rsidR="005170A9" w:rsidRPr="0049295F">
        <w:rPr>
          <w:color w:val="000000"/>
          <w:szCs w:val="24"/>
        </w:rPr>
        <w:t xml:space="preserve"> </w:t>
      </w:r>
      <w:r w:rsidRPr="0049295F">
        <w:rPr>
          <w:color w:val="000000"/>
          <w:szCs w:val="24"/>
        </w:rPr>
        <w:t xml:space="preserve">of </w:t>
      </w:r>
      <w:r w:rsidR="002F1383">
        <w:rPr>
          <w:color w:val="000000"/>
          <w:szCs w:val="24"/>
        </w:rPr>
        <w:t xml:space="preserve">a </w:t>
      </w:r>
      <w:r w:rsidR="005170A9">
        <w:rPr>
          <w:color w:val="000000"/>
          <w:szCs w:val="24"/>
        </w:rPr>
        <w:t xml:space="preserve">senior </w:t>
      </w:r>
      <w:r w:rsidRPr="0049295F">
        <w:rPr>
          <w:color w:val="000000"/>
          <w:szCs w:val="24"/>
        </w:rPr>
        <w:t>home is worlds away from the laboratory, space or battlefield – the most common domain for human-robot interaction. Most assumptions and requirements for these domains do not readily translate t</w:t>
      </w:r>
      <w:r w:rsidR="00AE1418">
        <w:rPr>
          <w:color w:val="000000"/>
          <w:szCs w:val="24"/>
        </w:rPr>
        <w:t xml:space="preserve">o the </w:t>
      </w:r>
      <w:r w:rsidR="005170A9">
        <w:rPr>
          <w:color w:val="000000"/>
          <w:szCs w:val="24"/>
        </w:rPr>
        <w:t xml:space="preserve">senior </w:t>
      </w:r>
      <w:r w:rsidR="00AE1418">
        <w:rPr>
          <w:color w:val="000000"/>
          <w:szCs w:val="24"/>
        </w:rPr>
        <w:t>home. In some cases they’</w:t>
      </w:r>
      <w:r w:rsidRPr="0049295F">
        <w:rPr>
          <w:color w:val="000000"/>
          <w:szCs w:val="24"/>
        </w:rPr>
        <w:t>re wholly inappropriate.</w:t>
      </w:r>
    </w:p>
    <w:p w:rsidR="0049295F" w:rsidRPr="0049295F" w:rsidRDefault="0049295F" w:rsidP="0049295F">
      <w:pPr>
        <w:rPr>
          <w:color w:val="000000"/>
          <w:szCs w:val="24"/>
        </w:rPr>
      </w:pPr>
    </w:p>
    <w:p w:rsidR="00AE1418" w:rsidRDefault="0049295F" w:rsidP="00B50477">
      <w:pPr>
        <w:rPr>
          <w:szCs w:val="24"/>
        </w:rPr>
      </w:pPr>
      <w:r w:rsidRPr="0049295F">
        <w:rPr>
          <w:color w:val="000000"/>
          <w:szCs w:val="24"/>
        </w:rPr>
        <w:t xml:space="preserve">In particular, we must be attentive to the material culture of the </w:t>
      </w:r>
      <w:r w:rsidR="005170A9">
        <w:rPr>
          <w:color w:val="000000"/>
          <w:szCs w:val="24"/>
        </w:rPr>
        <w:t xml:space="preserve">senior </w:t>
      </w:r>
      <w:r w:rsidR="00B50477">
        <w:rPr>
          <w:szCs w:val="24"/>
        </w:rPr>
        <w:t xml:space="preserve">home, </w:t>
      </w:r>
      <w:r w:rsidR="00B50477" w:rsidRPr="0049295F">
        <w:rPr>
          <w:szCs w:val="24"/>
        </w:rPr>
        <w:t>where the</w:t>
      </w:r>
      <w:r w:rsidR="00B50477">
        <w:rPr>
          <w:szCs w:val="24"/>
        </w:rPr>
        <w:t>re are not “</w:t>
      </w:r>
      <w:r w:rsidR="00B50477" w:rsidRPr="00135797">
        <w:rPr>
          <w:i/>
          <w:szCs w:val="24"/>
        </w:rPr>
        <w:t>users</w:t>
      </w:r>
      <w:r w:rsidR="00B50477">
        <w:rPr>
          <w:szCs w:val="24"/>
        </w:rPr>
        <w:t>” but rather “</w:t>
      </w:r>
      <w:r w:rsidR="00B50477" w:rsidRPr="00B50477">
        <w:rPr>
          <w:i/>
          <w:szCs w:val="24"/>
        </w:rPr>
        <w:t>moveable</w:t>
      </w:r>
      <w:r w:rsidR="00B50477">
        <w:rPr>
          <w:szCs w:val="24"/>
        </w:rPr>
        <w:t xml:space="preserve"> </w:t>
      </w:r>
      <w:r w:rsidR="00B50477" w:rsidRPr="00B50477">
        <w:rPr>
          <w:i/>
          <w:szCs w:val="24"/>
        </w:rPr>
        <w:t>objects</w:t>
      </w:r>
      <w:r w:rsidR="00B50477">
        <w:rPr>
          <w:szCs w:val="24"/>
        </w:rPr>
        <w:t>” like pets, people</w:t>
      </w:r>
      <w:r w:rsidR="005170A9">
        <w:rPr>
          <w:szCs w:val="24"/>
        </w:rPr>
        <w:t xml:space="preserve">, </w:t>
      </w:r>
      <w:r w:rsidR="00B50477">
        <w:rPr>
          <w:szCs w:val="24"/>
        </w:rPr>
        <w:t>other pintos and “</w:t>
      </w:r>
      <w:r w:rsidR="00B50477" w:rsidRPr="00B50477">
        <w:rPr>
          <w:i/>
          <w:szCs w:val="24"/>
        </w:rPr>
        <w:t>immovable objects</w:t>
      </w:r>
      <w:r w:rsidR="00B50477">
        <w:rPr>
          <w:szCs w:val="24"/>
        </w:rPr>
        <w:t xml:space="preserve">” like furniture </w:t>
      </w:r>
      <w:r w:rsidR="00B50477" w:rsidRPr="0049295F">
        <w:rPr>
          <w:szCs w:val="24"/>
        </w:rPr>
        <w:t>literally in co-habitation</w:t>
      </w:r>
      <w:r w:rsidR="00B50477">
        <w:rPr>
          <w:szCs w:val="24"/>
        </w:rPr>
        <w:t xml:space="preserve"> with each other.</w:t>
      </w:r>
    </w:p>
    <w:p w:rsidR="00AE1418" w:rsidRDefault="00AE1418" w:rsidP="0049295F">
      <w:pPr>
        <w:rPr>
          <w:szCs w:val="24"/>
        </w:rPr>
      </w:pPr>
    </w:p>
    <w:p w:rsidR="00A6345D" w:rsidRDefault="00427A80" w:rsidP="00F20807">
      <w:pPr>
        <w:rPr>
          <w:szCs w:val="24"/>
        </w:rPr>
      </w:pPr>
      <w:r>
        <w:rPr>
          <w:szCs w:val="24"/>
        </w:rPr>
        <w:t>In the</w:t>
      </w:r>
      <w:r w:rsidR="0049295F" w:rsidRPr="0049295F">
        <w:rPr>
          <w:szCs w:val="24"/>
        </w:rPr>
        <w:t xml:space="preserve"> </w:t>
      </w:r>
      <w:r>
        <w:rPr>
          <w:szCs w:val="24"/>
        </w:rPr>
        <w:t xml:space="preserve">following chapters, this </w:t>
      </w:r>
      <w:r w:rsidR="0049295F" w:rsidRPr="0049295F">
        <w:rPr>
          <w:szCs w:val="24"/>
        </w:rPr>
        <w:t>document</w:t>
      </w:r>
      <w:r>
        <w:rPr>
          <w:szCs w:val="24"/>
        </w:rPr>
        <w:t xml:space="preserve"> will </w:t>
      </w:r>
      <w:r w:rsidR="0049295F" w:rsidRPr="0049295F">
        <w:rPr>
          <w:szCs w:val="24"/>
        </w:rPr>
        <w:t xml:space="preserve">provide </w:t>
      </w:r>
      <w:r>
        <w:rPr>
          <w:szCs w:val="24"/>
        </w:rPr>
        <w:t>a detailed</w:t>
      </w:r>
      <w:r w:rsidR="0049295F" w:rsidRPr="0049295F">
        <w:rPr>
          <w:szCs w:val="24"/>
        </w:rPr>
        <w:t xml:space="preserve"> description of the use </w:t>
      </w:r>
      <w:r>
        <w:rPr>
          <w:szCs w:val="24"/>
        </w:rPr>
        <w:t xml:space="preserve">model </w:t>
      </w:r>
      <w:r w:rsidR="0049295F" w:rsidRPr="0049295F">
        <w:rPr>
          <w:szCs w:val="24"/>
        </w:rPr>
        <w:t xml:space="preserve">of a service robot by the elderly in a </w:t>
      </w:r>
      <w:r w:rsidR="005170A9">
        <w:rPr>
          <w:szCs w:val="24"/>
        </w:rPr>
        <w:t xml:space="preserve">senior </w:t>
      </w:r>
      <w:r w:rsidR="0049295F" w:rsidRPr="0049295F">
        <w:rPr>
          <w:szCs w:val="24"/>
        </w:rPr>
        <w:t>home setting</w:t>
      </w:r>
      <w:r w:rsidR="00135797">
        <w:rPr>
          <w:szCs w:val="24"/>
        </w:rPr>
        <w:t xml:space="preserve">, </w:t>
      </w:r>
      <w:r>
        <w:rPr>
          <w:szCs w:val="24"/>
        </w:rPr>
        <w:t xml:space="preserve">the social complexities that </w:t>
      </w:r>
      <w:r w:rsidR="00135797">
        <w:rPr>
          <w:szCs w:val="24"/>
        </w:rPr>
        <w:t>exist, and how the “</w:t>
      </w:r>
      <w:r w:rsidR="00B508CD">
        <w:rPr>
          <w:i/>
          <w:szCs w:val="24"/>
        </w:rPr>
        <w:t>My Friendly Pinto</w:t>
      </w:r>
      <w:r w:rsidR="00135797" w:rsidRPr="00135797">
        <w:rPr>
          <w:i/>
          <w:szCs w:val="24"/>
        </w:rPr>
        <w:t>s</w:t>
      </w:r>
      <w:r w:rsidR="00135797">
        <w:rPr>
          <w:szCs w:val="24"/>
        </w:rPr>
        <w:t>” – A multi robot cluster system</w:t>
      </w:r>
      <w:r w:rsidR="00020502">
        <w:rPr>
          <w:szCs w:val="24"/>
        </w:rPr>
        <w:t>,</w:t>
      </w:r>
      <w:r w:rsidR="00135797">
        <w:rPr>
          <w:szCs w:val="24"/>
        </w:rPr>
        <w:t xml:space="preserve"> delivers in their presence.</w:t>
      </w:r>
      <w:r w:rsidR="0049295F" w:rsidRPr="0049295F">
        <w:rPr>
          <w:szCs w:val="24"/>
        </w:rPr>
        <w:t xml:space="preserve"> </w:t>
      </w:r>
    </w:p>
    <w:p w:rsidR="00A34F37" w:rsidRDefault="00A34F37" w:rsidP="00F20807">
      <w:pPr>
        <w:rPr>
          <w:szCs w:val="24"/>
        </w:rPr>
      </w:pPr>
    </w:p>
    <w:p w:rsidR="00A34F37" w:rsidRDefault="00A34F37" w:rsidP="009512A6">
      <w:pPr>
        <w:rPr>
          <w:szCs w:val="24"/>
        </w:rPr>
      </w:pPr>
      <w:r>
        <w:rPr>
          <w:szCs w:val="24"/>
        </w:rPr>
        <w:t>The team at “</w:t>
      </w:r>
      <w:r w:rsidR="00F864B9">
        <w:rPr>
          <w:b/>
          <w:i/>
          <w:szCs w:val="24"/>
        </w:rPr>
        <w:t>Plz Send</w:t>
      </w:r>
      <w:r w:rsidRPr="009512A6">
        <w:rPr>
          <w:b/>
          <w:i/>
          <w:szCs w:val="24"/>
        </w:rPr>
        <w:t xml:space="preserve"> The Codes</w:t>
      </w:r>
      <w:r>
        <w:rPr>
          <w:szCs w:val="24"/>
        </w:rPr>
        <w:t>” understand that the demography of a “</w:t>
      </w:r>
      <w:r w:rsidRPr="009512A6">
        <w:rPr>
          <w:i/>
          <w:szCs w:val="24"/>
        </w:rPr>
        <w:t>true</w:t>
      </w:r>
      <w:r>
        <w:rPr>
          <w:szCs w:val="24"/>
        </w:rPr>
        <w:t>”</w:t>
      </w:r>
      <w:r w:rsidR="00702AB3">
        <w:rPr>
          <w:szCs w:val="24"/>
        </w:rPr>
        <w:t xml:space="preserve"> senior home will consist of</w:t>
      </w:r>
      <w:r>
        <w:rPr>
          <w:szCs w:val="24"/>
        </w:rPr>
        <w:t xml:space="preserve"> </w:t>
      </w:r>
      <w:r w:rsidR="00F27399">
        <w:rPr>
          <w:szCs w:val="24"/>
        </w:rPr>
        <w:t>several elderly</w:t>
      </w:r>
      <w:r>
        <w:rPr>
          <w:szCs w:val="24"/>
        </w:rPr>
        <w:t>, some support staff, several “</w:t>
      </w:r>
      <w:r w:rsidRPr="009512A6">
        <w:rPr>
          <w:i/>
          <w:szCs w:val="24"/>
        </w:rPr>
        <w:t>Pintos</w:t>
      </w:r>
      <w:r>
        <w:rPr>
          <w:szCs w:val="24"/>
        </w:rPr>
        <w:t>”</w:t>
      </w:r>
      <w:r w:rsidR="00702AB3">
        <w:rPr>
          <w:szCs w:val="24"/>
        </w:rPr>
        <w:t>, a larger number of movable and immovable obstacles and will involve tons of other</w:t>
      </w:r>
      <w:r>
        <w:rPr>
          <w:szCs w:val="24"/>
        </w:rPr>
        <w:t xml:space="preserve"> complexities.</w:t>
      </w:r>
    </w:p>
    <w:p w:rsidR="00A34F37" w:rsidRDefault="00A34F37" w:rsidP="009512A6">
      <w:pPr>
        <w:rPr>
          <w:szCs w:val="24"/>
        </w:rPr>
      </w:pPr>
    </w:p>
    <w:p w:rsidR="00A34F37" w:rsidRDefault="00A34F37" w:rsidP="00F20807">
      <w:pPr>
        <w:rPr>
          <w:szCs w:val="24"/>
        </w:rPr>
      </w:pPr>
      <w:r>
        <w:rPr>
          <w:szCs w:val="24"/>
        </w:rPr>
        <w:t>The system we describe below is a “</w:t>
      </w:r>
      <w:r w:rsidRPr="009512A6">
        <w:rPr>
          <w:i/>
          <w:szCs w:val="24"/>
        </w:rPr>
        <w:t>pilot</w:t>
      </w:r>
      <w:r w:rsidR="00F27399">
        <w:rPr>
          <w:i/>
          <w:szCs w:val="24"/>
        </w:rPr>
        <w:t xml:space="preserve"> system</w:t>
      </w:r>
      <w:r w:rsidRPr="009512A6">
        <w:rPr>
          <w:i/>
          <w:szCs w:val="24"/>
        </w:rPr>
        <w:t xml:space="preserve"> </w:t>
      </w:r>
      <w:r>
        <w:rPr>
          <w:szCs w:val="24"/>
        </w:rPr>
        <w:t xml:space="preserve">” to present to the management team of various senior homes and hospitals in the city and </w:t>
      </w:r>
      <w:r w:rsidR="00F27399">
        <w:rPr>
          <w:szCs w:val="24"/>
        </w:rPr>
        <w:t xml:space="preserve">to </w:t>
      </w:r>
      <w:r>
        <w:rPr>
          <w:szCs w:val="24"/>
        </w:rPr>
        <w:t>the elderly society at large in the San Jose County</w:t>
      </w:r>
      <w:r w:rsidR="00702AB3">
        <w:rPr>
          <w:szCs w:val="24"/>
        </w:rPr>
        <w:t xml:space="preserve"> to demonstrate how, commercially viable - “Pintos” can changes their lives.</w:t>
      </w:r>
    </w:p>
    <w:p w:rsidR="00702AB3" w:rsidRDefault="00702AB3" w:rsidP="00F20807">
      <w:pPr>
        <w:rPr>
          <w:szCs w:val="24"/>
        </w:rPr>
      </w:pPr>
    </w:p>
    <w:p w:rsidR="00A34F37" w:rsidRPr="00A34F37" w:rsidRDefault="00702AB3" w:rsidP="00F20807">
      <w:pPr>
        <w:rPr>
          <w:szCs w:val="24"/>
        </w:rPr>
      </w:pPr>
      <w:r>
        <w:rPr>
          <w:szCs w:val="24"/>
        </w:rPr>
        <w:t>Our system</w:t>
      </w:r>
      <w:r w:rsidR="006F54D7">
        <w:rPr>
          <w:szCs w:val="24"/>
        </w:rPr>
        <w:t>, therefore,</w:t>
      </w:r>
      <w:r w:rsidR="00A34F37">
        <w:rPr>
          <w:szCs w:val="24"/>
        </w:rPr>
        <w:t xml:space="preserve"> has one </w:t>
      </w:r>
      <w:r w:rsidR="004D3156">
        <w:rPr>
          <w:szCs w:val="24"/>
        </w:rPr>
        <w:t xml:space="preserve">primary actor, </w:t>
      </w:r>
      <w:r w:rsidR="0043338A">
        <w:rPr>
          <w:szCs w:val="24"/>
        </w:rPr>
        <w:t>the”</w:t>
      </w:r>
      <w:r w:rsidR="0043338A" w:rsidRPr="009512A6">
        <w:rPr>
          <w:i/>
          <w:szCs w:val="24"/>
        </w:rPr>
        <w:t xml:space="preserve"> Elderly</w:t>
      </w:r>
      <w:r w:rsidR="00A34F37">
        <w:rPr>
          <w:szCs w:val="24"/>
        </w:rPr>
        <w:t>”</w:t>
      </w:r>
      <w:r w:rsidR="002F354B">
        <w:rPr>
          <w:szCs w:val="24"/>
        </w:rPr>
        <w:t xml:space="preserve"> </w:t>
      </w:r>
      <w:r w:rsidR="004D3156">
        <w:rPr>
          <w:szCs w:val="24"/>
        </w:rPr>
        <w:t>who has</w:t>
      </w:r>
      <w:r w:rsidR="00A34F37">
        <w:rPr>
          <w:szCs w:val="24"/>
        </w:rPr>
        <w:t xml:space="preserve"> multiple “</w:t>
      </w:r>
      <w:r w:rsidR="00A34F37" w:rsidRPr="009512A6">
        <w:rPr>
          <w:i/>
          <w:szCs w:val="24"/>
        </w:rPr>
        <w:t>Pintos</w:t>
      </w:r>
      <w:r w:rsidR="00A34F37">
        <w:rPr>
          <w:szCs w:val="24"/>
        </w:rPr>
        <w:t xml:space="preserve">” at his disposal </w:t>
      </w:r>
      <w:r>
        <w:rPr>
          <w:szCs w:val="24"/>
        </w:rPr>
        <w:t>to perform various tasks for him.</w:t>
      </w:r>
      <w:r w:rsidR="004D3156">
        <w:rPr>
          <w:szCs w:val="24"/>
        </w:rPr>
        <w:t xml:space="preserve"> This</w:t>
      </w:r>
      <w:r>
        <w:rPr>
          <w:szCs w:val="24"/>
        </w:rPr>
        <w:t xml:space="preserve"> elderly also performs duties like “</w:t>
      </w:r>
      <w:r w:rsidRPr="009512A6">
        <w:rPr>
          <w:b/>
          <w:i/>
          <w:szCs w:val="24"/>
        </w:rPr>
        <w:t>Add Item</w:t>
      </w:r>
      <w:r>
        <w:rPr>
          <w:szCs w:val="24"/>
        </w:rPr>
        <w:t xml:space="preserve">” to the Senior Home </w:t>
      </w:r>
      <w:r w:rsidR="002F354B">
        <w:rPr>
          <w:szCs w:val="24"/>
        </w:rPr>
        <w:t>himself</w:t>
      </w:r>
      <w:r w:rsidR="0043338A">
        <w:rPr>
          <w:szCs w:val="24"/>
        </w:rPr>
        <w:t>,</w:t>
      </w:r>
      <w:r w:rsidR="002F354B">
        <w:rPr>
          <w:szCs w:val="24"/>
        </w:rPr>
        <w:t xml:space="preserve"> </w:t>
      </w:r>
      <w:r>
        <w:rPr>
          <w:szCs w:val="24"/>
        </w:rPr>
        <w:t>which in a “</w:t>
      </w:r>
      <w:r w:rsidRPr="009512A6">
        <w:rPr>
          <w:i/>
          <w:szCs w:val="24"/>
        </w:rPr>
        <w:t>true</w:t>
      </w:r>
      <w:r>
        <w:rPr>
          <w:szCs w:val="24"/>
        </w:rPr>
        <w:t>” senior home setting would be performed by the “</w:t>
      </w:r>
      <w:r w:rsidRPr="009512A6">
        <w:rPr>
          <w:i/>
          <w:szCs w:val="24"/>
        </w:rPr>
        <w:t>Senior Home Support Staff</w:t>
      </w:r>
      <w:r>
        <w:rPr>
          <w:szCs w:val="24"/>
        </w:rPr>
        <w:t>”.</w:t>
      </w:r>
      <w:r w:rsidR="0043338A">
        <w:rPr>
          <w:szCs w:val="24"/>
        </w:rPr>
        <w:t xml:space="preserve"> </w:t>
      </w:r>
      <w:r w:rsidR="004D3156">
        <w:rPr>
          <w:szCs w:val="24"/>
        </w:rPr>
        <w:t>There are other home occupants but they do not interact with the “</w:t>
      </w:r>
      <w:r w:rsidR="004D3156" w:rsidRPr="009512A6">
        <w:rPr>
          <w:i/>
          <w:szCs w:val="24"/>
        </w:rPr>
        <w:t>Pintos</w:t>
      </w:r>
      <w:r w:rsidR="004D3156">
        <w:rPr>
          <w:szCs w:val="24"/>
        </w:rPr>
        <w:t>”.</w:t>
      </w: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A6345D" w:rsidRDefault="00A6345D" w:rsidP="00F20807">
      <w:pPr>
        <w:rPr>
          <w:b/>
        </w:rPr>
      </w:pPr>
    </w:p>
    <w:p w:rsidR="00234DC7" w:rsidRPr="00234DC7" w:rsidRDefault="00F20807" w:rsidP="007B6676">
      <w:pPr>
        <w:pStyle w:val="Heading2"/>
        <w:spacing w:line="480" w:lineRule="auto"/>
      </w:pPr>
      <w:r>
        <w:rPr>
          <w:rFonts w:ascii="Times New Roman" w:hAnsi="Times New Roman"/>
        </w:rPr>
        <w:lastRenderedPageBreak/>
        <w:t>2.</w:t>
      </w:r>
      <w:r w:rsidR="005170A9">
        <w:rPr>
          <w:rFonts w:ascii="Times New Roman" w:hAnsi="Times New Roman"/>
        </w:rPr>
        <w:t>2</w:t>
      </w:r>
      <w:r>
        <w:rPr>
          <w:rFonts w:ascii="Times New Roman" w:hAnsi="Times New Roman"/>
        </w:rPr>
        <w:tab/>
        <w:t>System Environment</w:t>
      </w:r>
      <w:r w:rsidR="0088005C">
        <w:rPr>
          <w:noProof/>
        </w:rPr>
        <w:drawing>
          <wp:inline distT="0" distB="0" distL="0" distR="0">
            <wp:extent cx="5943600" cy="373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ystem.jpg"/>
                    <pic:cNvPicPr/>
                  </pic:nvPicPr>
                  <pic:blipFill>
                    <a:blip r:embed="rId1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733800"/>
                    </a:xfrm>
                    <a:prstGeom prst="rect">
                      <a:avLst/>
                    </a:prstGeom>
                  </pic:spPr>
                </pic:pic>
              </a:graphicData>
            </a:graphic>
          </wp:inline>
        </w:drawing>
      </w:r>
    </w:p>
    <w:p w:rsidR="007B6676" w:rsidRDefault="007B6676" w:rsidP="007B6676">
      <w:pPr>
        <w:pStyle w:val="Caption"/>
        <w:jc w:val="center"/>
        <w:rPr>
          <w:sz w:val="24"/>
        </w:rPr>
      </w:pPr>
      <w:bookmarkStart w:id="27" w:name="_Toc77487669"/>
      <w:r>
        <w:t xml:space="preserve">Figure </w:t>
      </w:r>
      <w:r w:rsidR="00AC0C73">
        <w:fldChar w:fldCharType="begin"/>
      </w:r>
      <w:r w:rsidR="00131B92">
        <w:instrText xml:space="preserve"> SEQ Figure \* ARABIC </w:instrText>
      </w:r>
      <w:r w:rsidR="00AC0C73">
        <w:fldChar w:fldCharType="separate"/>
      </w:r>
      <w:r w:rsidR="009734AC">
        <w:rPr>
          <w:noProof/>
        </w:rPr>
        <w:t>1</w:t>
      </w:r>
      <w:r w:rsidR="00AC0C73">
        <w:rPr>
          <w:noProof/>
        </w:rPr>
        <w:fldChar w:fldCharType="end"/>
      </w:r>
      <w:r>
        <w:t xml:space="preserve"> - System Environment</w:t>
      </w:r>
      <w:bookmarkEnd w:id="27"/>
    </w:p>
    <w:bookmarkEnd w:id="24"/>
    <w:p w:rsidR="007B6676" w:rsidRDefault="007B6676" w:rsidP="007B6676">
      <w:pPr>
        <w:pStyle w:val="Heading4"/>
        <w:rPr>
          <w:rFonts w:ascii="Times New Roman" w:hAnsi="Times New Roman"/>
          <w:b w:val="0"/>
          <w:sz w:val="24"/>
          <w:szCs w:val="24"/>
        </w:rPr>
      </w:pPr>
      <w:r w:rsidRPr="007B6676">
        <w:rPr>
          <w:rFonts w:ascii="Times New Roman" w:hAnsi="Times New Roman"/>
          <w:b w:val="0"/>
          <w:sz w:val="24"/>
          <w:szCs w:val="24"/>
        </w:rPr>
        <w:t xml:space="preserve">The </w:t>
      </w:r>
      <w:r w:rsidR="00847944">
        <w:rPr>
          <w:rFonts w:ascii="Times New Roman" w:hAnsi="Times New Roman"/>
          <w:b w:val="0"/>
          <w:sz w:val="24"/>
          <w:szCs w:val="24"/>
        </w:rPr>
        <w:t>“</w:t>
      </w:r>
      <w:r w:rsidR="00847944" w:rsidRPr="00041068">
        <w:rPr>
          <w:rFonts w:ascii="Times New Roman" w:hAnsi="Times New Roman"/>
          <w:b w:val="0"/>
          <w:i/>
          <w:sz w:val="24"/>
          <w:szCs w:val="24"/>
        </w:rPr>
        <w:t>My Friendly Pintos</w:t>
      </w:r>
      <w:r w:rsidR="00847944">
        <w:rPr>
          <w:rFonts w:ascii="Times New Roman" w:hAnsi="Times New Roman"/>
          <w:b w:val="0"/>
          <w:sz w:val="24"/>
          <w:szCs w:val="24"/>
        </w:rPr>
        <w:t>” – Multi Service-Robot</w:t>
      </w:r>
      <w:r w:rsidR="00763185">
        <w:rPr>
          <w:rFonts w:ascii="Times New Roman" w:hAnsi="Times New Roman"/>
          <w:b w:val="0"/>
          <w:sz w:val="24"/>
          <w:szCs w:val="24"/>
        </w:rPr>
        <w:t xml:space="preserve"> Cluster software system has two</w:t>
      </w:r>
      <w:r w:rsidR="00847944">
        <w:rPr>
          <w:rFonts w:ascii="Times New Roman" w:hAnsi="Times New Roman"/>
          <w:b w:val="0"/>
          <w:sz w:val="24"/>
          <w:szCs w:val="24"/>
        </w:rPr>
        <w:t xml:space="preserve"> active actor</w:t>
      </w:r>
      <w:r w:rsidR="00763185">
        <w:rPr>
          <w:rFonts w:ascii="Times New Roman" w:hAnsi="Times New Roman"/>
          <w:b w:val="0"/>
          <w:sz w:val="24"/>
          <w:szCs w:val="24"/>
        </w:rPr>
        <w:t>s</w:t>
      </w:r>
      <w:r w:rsidR="00847944">
        <w:rPr>
          <w:rFonts w:ascii="Times New Roman" w:hAnsi="Times New Roman"/>
          <w:b w:val="0"/>
          <w:sz w:val="24"/>
          <w:szCs w:val="24"/>
        </w:rPr>
        <w:t xml:space="preserve"> and one</w:t>
      </w:r>
      <w:r w:rsidRPr="007B6676">
        <w:rPr>
          <w:rFonts w:ascii="Times New Roman" w:hAnsi="Times New Roman"/>
          <w:b w:val="0"/>
          <w:sz w:val="24"/>
          <w:szCs w:val="24"/>
        </w:rPr>
        <w:t xml:space="preserve"> cooperating system. </w:t>
      </w:r>
    </w:p>
    <w:p w:rsidR="00847944" w:rsidRDefault="00847944" w:rsidP="00847944"/>
    <w:p w:rsidR="00847944" w:rsidRDefault="00847944" w:rsidP="00847944">
      <w:r>
        <w:t xml:space="preserve">The </w:t>
      </w:r>
      <w:r w:rsidR="00350106">
        <w:t>primary</w:t>
      </w:r>
      <w:r w:rsidR="00763185">
        <w:t xml:space="preserve"> a</w:t>
      </w:r>
      <w:r w:rsidR="00041068">
        <w:t>ctor, here “</w:t>
      </w:r>
      <w:r w:rsidRPr="00041068">
        <w:rPr>
          <w:i/>
        </w:rPr>
        <w:t>Elderly</w:t>
      </w:r>
      <w:r w:rsidR="00041068">
        <w:t>”</w:t>
      </w:r>
      <w:r>
        <w:t xml:space="preserve"> accesses the Multi Service-Robot Cluster through the </w:t>
      </w:r>
      <w:r w:rsidR="00041068">
        <w:t>Communication System, here “</w:t>
      </w:r>
      <w:r w:rsidR="00041068">
        <w:rPr>
          <w:i/>
        </w:rPr>
        <w:t>Pinto</w:t>
      </w:r>
      <w:r w:rsidRPr="00041068">
        <w:rPr>
          <w:i/>
        </w:rPr>
        <w:t xml:space="preserve"> Manager</w:t>
      </w:r>
      <w:r w:rsidR="00041068">
        <w:t>”. Any e</w:t>
      </w:r>
      <w:r w:rsidR="00C45005">
        <w:t>lderly communication</w:t>
      </w:r>
      <w:r>
        <w:t xml:space="preserve"> with the sy</w:t>
      </w:r>
      <w:r w:rsidR="00041068">
        <w:t>stem happens</w:t>
      </w:r>
      <w:r>
        <w:t xml:space="preserve"> through textual or voice commands.</w:t>
      </w:r>
    </w:p>
    <w:p w:rsidR="00847944" w:rsidRDefault="00847944" w:rsidP="00847944"/>
    <w:p w:rsidR="00847944" w:rsidRDefault="00847944" w:rsidP="00847944">
      <w:r>
        <w:t>The Pinto Ma</w:t>
      </w:r>
      <w:r w:rsidR="00041068">
        <w:t>nager has access to all Service-</w:t>
      </w:r>
      <w:r>
        <w:t xml:space="preserve">Robots – “Pintos”. </w:t>
      </w:r>
    </w:p>
    <w:p w:rsidR="00847944" w:rsidRDefault="00847944" w:rsidP="00847944"/>
    <w:p w:rsidR="00847944" w:rsidRDefault="00847944" w:rsidP="00847944">
      <w:r>
        <w:t xml:space="preserve">The Multi Service-Robot Cluster is constrained by the </w:t>
      </w:r>
      <w:r w:rsidR="005170A9">
        <w:t xml:space="preserve">senior home </w:t>
      </w:r>
      <w:r>
        <w:t>environment.</w:t>
      </w:r>
    </w:p>
    <w:p w:rsidR="00847944" w:rsidRDefault="00847944" w:rsidP="00847944"/>
    <w:p w:rsidR="004B5DDD" w:rsidRDefault="00847944" w:rsidP="00847944">
      <w:r>
        <w:t xml:space="preserve">A </w:t>
      </w:r>
      <w:r w:rsidR="005170A9">
        <w:t xml:space="preserve">senior </w:t>
      </w:r>
      <w:r w:rsidR="00386F42">
        <w:t xml:space="preserve">home </w:t>
      </w:r>
      <w:r>
        <w:t>environment has various obstacles</w:t>
      </w:r>
      <w:r w:rsidR="00041068">
        <w:t>,</w:t>
      </w:r>
      <w:r>
        <w:t xml:space="preserve"> “</w:t>
      </w:r>
      <w:r w:rsidRPr="00041068">
        <w:rPr>
          <w:i/>
        </w:rPr>
        <w:t>movable</w:t>
      </w:r>
      <w:r>
        <w:t>”</w:t>
      </w:r>
      <w:r w:rsidR="008B5A8D">
        <w:t>,</w:t>
      </w:r>
      <w:r>
        <w:t xml:space="preserve"> such as </w:t>
      </w:r>
      <w:r w:rsidR="00386F42">
        <w:t xml:space="preserve">other </w:t>
      </w:r>
      <w:r w:rsidR="005170A9">
        <w:t xml:space="preserve">home occupants, </w:t>
      </w:r>
      <w:r w:rsidR="00B508CD">
        <w:t>other Pinto</w:t>
      </w:r>
      <w:r>
        <w:t>s</w:t>
      </w:r>
      <w:r w:rsidR="008B5A8D">
        <w:t>,</w:t>
      </w:r>
      <w:r>
        <w:t xml:space="preserve"> and “</w:t>
      </w:r>
      <w:r w:rsidRPr="00041068">
        <w:rPr>
          <w:i/>
        </w:rPr>
        <w:t>immovable</w:t>
      </w:r>
      <w:r>
        <w:t>”</w:t>
      </w:r>
      <w:r w:rsidR="008B5A8D">
        <w:t>,</w:t>
      </w:r>
      <w:r>
        <w:t xml:space="preserve"> such as furniture. </w:t>
      </w:r>
    </w:p>
    <w:p w:rsidR="00C45005" w:rsidRDefault="00C45005" w:rsidP="00847944"/>
    <w:p w:rsidR="00C45005" w:rsidRDefault="00B508CD" w:rsidP="00847944">
      <w:r>
        <w:t>The Pinto</w:t>
      </w:r>
      <w:r w:rsidR="00C45005">
        <w:t>s navigate obstacles and retrieve “</w:t>
      </w:r>
      <w:r w:rsidR="00C45005" w:rsidRPr="00C45005">
        <w:rPr>
          <w:i/>
        </w:rPr>
        <w:t>Items</w:t>
      </w:r>
      <w:r w:rsidR="00763185">
        <w:t>” for the main</w:t>
      </w:r>
      <w:r w:rsidR="00C45005">
        <w:t xml:space="preserve"> Actor.</w:t>
      </w:r>
    </w:p>
    <w:p w:rsidR="00763185" w:rsidRDefault="00763185" w:rsidP="00847944"/>
    <w:p w:rsidR="00763185" w:rsidRDefault="00350106" w:rsidP="00847944">
      <w:r>
        <w:t>The secondary</w:t>
      </w:r>
      <w:r w:rsidR="00711428">
        <w:t xml:space="preserve"> actor-</w:t>
      </w:r>
      <w:r w:rsidR="009F43C6">
        <w:t xml:space="preserve"> us</w:t>
      </w:r>
      <w:r w:rsidR="00981624">
        <w:t xml:space="preserve"> at</w:t>
      </w:r>
      <w:r w:rsidR="009F43C6">
        <w:t xml:space="preserve"> </w:t>
      </w:r>
      <w:hyperlink r:id="rId17" w:history="1">
        <w:r w:rsidR="00B508CD" w:rsidRPr="00C10A36">
          <w:rPr>
            <w:rStyle w:val="Hyperlink"/>
            <w:i/>
          </w:rPr>
          <w:t>www.Plz_Send_The_Codes.com</w:t>
        </w:r>
      </w:hyperlink>
      <w:r w:rsidR="00C10A36" w:rsidRPr="00C10A36">
        <w:t>,</w:t>
      </w:r>
      <w:r w:rsidR="009F43C6">
        <w:t xml:space="preserve"> </w:t>
      </w:r>
      <w:r w:rsidR="00981624">
        <w:t xml:space="preserve"> </w:t>
      </w:r>
      <w:r w:rsidR="009F43C6">
        <w:t>provide</w:t>
      </w:r>
      <w:r w:rsidR="00AD7631">
        <w:t>s customer support which include</w:t>
      </w:r>
      <w:r w:rsidR="00981624">
        <w:t>s</w:t>
      </w:r>
      <w:r w:rsidR="00AD7631">
        <w:t xml:space="preserve"> the ability to file usability complaints </w:t>
      </w:r>
      <w:r w:rsidR="005C5D96">
        <w:t>of the system</w:t>
      </w:r>
      <w:r w:rsidR="00981624">
        <w:t xml:space="preserve">, </w:t>
      </w:r>
      <w:r w:rsidR="005C5D96">
        <w:t xml:space="preserve">the ability to register the system with us, </w:t>
      </w:r>
      <w:r w:rsidR="00981624">
        <w:t xml:space="preserve">and the ability </w:t>
      </w:r>
      <w:r w:rsidR="005C5D96">
        <w:t>to get periodic software and feature updates</w:t>
      </w:r>
      <w:r w:rsidR="009F43C6">
        <w:t>.</w:t>
      </w:r>
    </w:p>
    <w:p w:rsidR="00763185" w:rsidRDefault="00763185" w:rsidP="00847944"/>
    <w:p w:rsidR="00E26D23" w:rsidRDefault="00E26D23" w:rsidP="00847944">
      <w:r>
        <w:lastRenderedPageBreak/>
        <w:t xml:space="preserve">The following chapters elaborate the various </w:t>
      </w:r>
      <w:r w:rsidR="005C5D96">
        <w:t xml:space="preserve">features </w:t>
      </w:r>
      <w:r>
        <w:t xml:space="preserve">of the system </w:t>
      </w:r>
      <w:r w:rsidR="005C5D96">
        <w:t xml:space="preserve">modeled as </w:t>
      </w:r>
      <w:r w:rsidR="00350106">
        <w:t>E</w:t>
      </w:r>
      <w:r>
        <w:t>lderly</w:t>
      </w:r>
      <w:r w:rsidR="005C5D96">
        <w:t xml:space="preserve"> Use Cases</w:t>
      </w:r>
      <w:r>
        <w:t>.</w:t>
      </w:r>
    </w:p>
    <w:p w:rsidR="00B91AA1" w:rsidRDefault="00B91AA1" w:rsidP="00B91AA1">
      <w:pPr>
        <w:pStyle w:val="Heading2"/>
        <w:spacing w:line="480" w:lineRule="auto"/>
        <w:rPr>
          <w:rFonts w:ascii="Times New Roman" w:hAnsi="Times New Roman"/>
        </w:rPr>
      </w:pPr>
      <w:bookmarkStart w:id="28" w:name="_Toc77487629"/>
      <w:bookmarkStart w:id="29" w:name="_Toc242670748"/>
      <w:bookmarkStart w:id="30" w:name="_Toc262563929"/>
      <w:r>
        <w:rPr>
          <w:rFonts w:ascii="Times New Roman" w:hAnsi="Times New Roman"/>
        </w:rPr>
        <w:t>2</w:t>
      </w:r>
      <w:r w:rsidR="0043338A">
        <w:rPr>
          <w:rFonts w:ascii="Times New Roman" w:hAnsi="Times New Roman"/>
        </w:rPr>
        <w:t>.</w:t>
      </w:r>
      <w:r w:rsidR="005170A9">
        <w:rPr>
          <w:rFonts w:ascii="Times New Roman" w:hAnsi="Times New Roman"/>
        </w:rPr>
        <w:t>3</w:t>
      </w:r>
      <w:r>
        <w:rPr>
          <w:rFonts w:ascii="Times New Roman" w:hAnsi="Times New Roman"/>
        </w:rPr>
        <w:tab/>
        <w:t>Functional Requirements Specification</w:t>
      </w:r>
      <w:bookmarkEnd w:id="28"/>
    </w:p>
    <w:p w:rsidR="00FB7EFD" w:rsidRPr="00636A66" w:rsidRDefault="00B91AA1" w:rsidP="00636A66">
      <w:pPr>
        <w:pStyle w:val="Heading4"/>
        <w:ind w:left="0"/>
        <w:rPr>
          <w:rFonts w:ascii="Times New Roman" w:hAnsi="Times New Roman"/>
          <w:b w:val="0"/>
          <w:sz w:val="24"/>
          <w:szCs w:val="24"/>
        </w:rPr>
      </w:pPr>
      <w:r w:rsidRPr="00636A66">
        <w:rPr>
          <w:rFonts w:ascii="Times New Roman" w:hAnsi="Times New Roman"/>
          <w:b w:val="0"/>
          <w:sz w:val="24"/>
          <w:szCs w:val="24"/>
        </w:rPr>
        <w:t>This section out</w:t>
      </w:r>
      <w:r w:rsidR="00A27095" w:rsidRPr="00636A66">
        <w:rPr>
          <w:rFonts w:ascii="Times New Roman" w:hAnsi="Times New Roman"/>
          <w:b w:val="0"/>
          <w:sz w:val="24"/>
          <w:szCs w:val="24"/>
        </w:rPr>
        <w:t>lin</w:t>
      </w:r>
      <w:r w:rsidR="00350106" w:rsidRPr="00636A66">
        <w:rPr>
          <w:rFonts w:ascii="Times New Roman" w:hAnsi="Times New Roman"/>
          <w:b w:val="0"/>
          <w:sz w:val="24"/>
          <w:szCs w:val="24"/>
        </w:rPr>
        <w:t xml:space="preserve">es the </w:t>
      </w:r>
      <w:r w:rsidR="00FB7EFD" w:rsidRPr="00636A66">
        <w:rPr>
          <w:rFonts w:ascii="Times New Roman" w:hAnsi="Times New Roman"/>
          <w:b w:val="0"/>
          <w:sz w:val="24"/>
          <w:szCs w:val="24"/>
        </w:rPr>
        <w:t xml:space="preserve">main features that the </w:t>
      </w:r>
      <w:r w:rsidR="0088005C" w:rsidRPr="00636A66">
        <w:rPr>
          <w:rFonts w:ascii="Times New Roman" w:hAnsi="Times New Roman"/>
          <w:b w:val="0"/>
          <w:sz w:val="24"/>
          <w:szCs w:val="24"/>
        </w:rPr>
        <w:t>system</w:t>
      </w:r>
      <w:r w:rsidR="00636A66" w:rsidRPr="00636A66">
        <w:rPr>
          <w:rFonts w:ascii="Times New Roman" w:hAnsi="Times New Roman"/>
          <w:b w:val="0"/>
          <w:sz w:val="24"/>
          <w:szCs w:val="24"/>
        </w:rPr>
        <w:t xml:space="preserve"> must</w:t>
      </w:r>
      <w:r w:rsidR="00FB7EFD" w:rsidRPr="00636A66">
        <w:rPr>
          <w:rFonts w:ascii="Times New Roman" w:hAnsi="Times New Roman"/>
          <w:b w:val="0"/>
          <w:sz w:val="24"/>
          <w:szCs w:val="24"/>
        </w:rPr>
        <w:t xml:space="preserve"> provide</w:t>
      </w:r>
      <w:r w:rsidR="0088005C" w:rsidRPr="00636A66">
        <w:rPr>
          <w:rFonts w:ascii="Times New Roman" w:hAnsi="Times New Roman"/>
          <w:b w:val="0"/>
          <w:sz w:val="24"/>
          <w:szCs w:val="24"/>
        </w:rPr>
        <w:t xml:space="preserve">. Each feature is presented as an interaction between the </w:t>
      </w:r>
      <w:r w:rsidR="00350106" w:rsidRPr="00636A66">
        <w:rPr>
          <w:rFonts w:ascii="Times New Roman" w:hAnsi="Times New Roman"/>
          <w:b w:val="0"/>
          <w:sz w:val="24"/>
          <w:szCs w:val="24"/>
        </w:rPr>
        <w:t xml:space="preserve">primary </w:t>
      </w:r>
      <w:r w:rsidRPr="00636A66">
        <w:rPr>
          <w:rFonts w:ascii="Times New Roman" w:hAnsi="Times New Roman"/>
          <w:b w:val="0"/>
          <w:sz w:val="24"/>
          <w:szCs w:val="24"/>
        </w:rPr>
        <w:t xml:space="preserve">actor, </w:t>
      </w:r>
      <w:r w:rsidR="00A27095" w:rsidRPr="00636A66">
        <w:rPr>
          <w:rFonts w:ascii="Times New Roman" w:hAnsi="Times New Roman"/>
          <w:b w:val="0"/>
          <w:sz w:val="24"/>
          <w:szCs w:val="24"/>
        </w:rPr>
        <w:t xml:space="preserve">the </w:t>
      </w:r>
      <w:r w:rsidRPr="00636A66">
        <w:rPr>
          <w:rFonts w:ascii="Times New Roman" w:hAnsi="Times New Roman"/>
          <w:b w:val="0"/>
          <w:sz w:val="24"/>
          <w:szCs w:val="24"/>
        </w:rPr>
        <w:t>“</w:t>
      </w:r>
      <w:r w:rsidRPr="00636A66">
        <w:rPr>
          <w:rFonts w:ascii="Times New Roman" w:hAnsi="Times New Roman"/>
          <w:b w:val="0"/>
          <w:i/>
          <w:sz w:val="24"/>
          <w:szCs w:val="24"/>
        </w:rPr>
        <w:t>Elderly</w:t>
      </w:r>
      <w:r w:rsidR="00D82836" w:rsidRPr="00636A66">
        <w:rPr>
          <w:rFonts w:ascii="Times New Roman" w:hAnsi="Times New Roman"/>
          <w:b w:val="0"/>
          <w:sz w:val="24"/>
          <w:szCs w:val="24"/>
        </w:rPr>
        <w:t>”</w:t>
      </w:r>
      <w:r w:rsidR="0088005C" w:rsidRPr="00636A66">
        <w:rPr>
          <w:rFonts w:ascii="Times New Roman" w:hAnsi="Times New Roman"/>
          <w:b w:val="0"/>
          <w:sz w:val="24"/>
          <w:szCs w:val="24"/>
        </w:rPr>
        <w:t xml:space="preserve"> and the system, “</w:t>
      </w:r>
      <w:r w:rsidR="0088005C" w:rsidRPr="00636A66">
        <w:rPr>
          <w:rFonts w:ascii="Times New Roman" w:hAnsi="Times New Roman"/>
          <w:b w:val="0"/>
          <w:i/>
          <w:sz w:val="24"/>
          <w:szCs w:val="24"/>
        </w:rPr>
        <w:t>My Friendly Pintos</w:t>
      </w:r>
      <w:r w:rsidR="0088005C" w:rsidRPr="00636A66">
        <w:rPr>
          <w:rFonts w:ascii="Times New Roman" w:hAnsi="Times New Roman"/>
          <w:b w:val="0"/>
          <w:sz w:val="24"/>
          <w:szCs w:val="24"/>
        </w:rPr>
        <w:t>”</w:t>
      </w:r>
      <w:r w:rsidR="00A27095" w:rsidRPr="00636A66">
        <w:rPr>
          <w:rFonts w:ascii="Times New Roman" w:hAnsi="Times New Roman"/>
          <w:b w:val="0"/>
          <w:sz w:val="24"/>
          <w:szCs w:val="24"/>
        </w:rPr>
        <w:t>.</w:t>
      </w:r>
      <w:r w:rsidR="00D82836" w:rsidRPr="00636A66">
        <w:rPr>
          <w:rFonts w:ascii="Times New Roman" w:hAnsi="Times New Roman"/>
          <w:b w:val="0"/>
          <w:sz w:val="24"/>
          <w:szCs w:val="24"/>
        </w:rPr>
        <w:t xml:space="preserve"> </w:t>
      </w:r>
    </w:p>
    <w:p w:rsidR="00FB7EFD" w:rsidRDefault="00A27095" w:rsidP="00636A66">
      <w:pPr>
        <w:pStyle w:val="Heading4"/>
        <w:ind w:left="0"/>
        <w:rPr>
          <w:rFonts w:ascii="Times New Roman" w:hAnsi="Times New Roman"/>
          <w:b w:val="0"/>
          <w:sz w:val="24"/>
          <w:szCs w:val="24"/>
        </w:rPr>
      </w:pPr>
      <w:r w:rsidRPr="00636A66">
        <w:rPr>
          <w:rFonts w:ascii="Times New Roman" w:hAnsi="Times New Roman"/>
          <w:b w:val="0"/>
          <w:sz w:val="24"/>
          <w:szCs w:val="24"/>
        </w:rPr>
        <w:t xml:space="preserve">The </w:t>
      </w:r>
      <w:r w:rsidR="0088005C" w:rsidRPr="00636A66">
        <w:rPr>
          <w:rFonts w:ascii="Times New Roman" w:hAnsi="Times New Roman"/>
          <w:b w:val="0"/>
          <w:sz w:val="24"/>
          <w:szCs w:val="24"/>
        </w:rPr>
        <w:t>system broadly “</w:t>
      </w:r>
      <w:r w:rsidR="0088005C" w:rsidRPr="00636A66">
        <w:rPr>
          <w:rFonts w:ascii="Times New Roman" w:hAnsi="Times New Roman"/>
          <w:b w:val="0"/>
          <w:i/>
          <w:sz w:val="24"/>
          <w:szCs w:val="24"/>
        </w:rPr>
        <w:t>provides</w:t>
      </w:r>
      <w:r w:rsidR="0088005C" w:rsidRPr="00636A66">
        <w:rPr>
          <w:rFonts w:ascii="Times New Roman" w:hAnsi="Times New Roman"/>
          <w:b w:val="0"/>
          <w:sz w:val="24"/>
          <w:szCs w:val="24"/>
        </w:rPr>
        <w:t xml:space="preserve">” the primary actor </w:t>
      </w:r>
      <w:r w:rsidR="002F4E65">
        <w:rPr>
          <w:rFonts w:ascii="Times New Roman" w:hAnsi="Times New Roman"/>
          <w:b w:val="0"/>
          <w:sz w:val="24"/>
          <w:szCs w:val="24"/>
        </w:rPr>
        <w:t xml:space="preserve">three types of </w:t>
      </w:r>
      <w:r w:rsidR="0088005C" w:rsidRPr="00636A66">
        <w:rPr>
          <w:rFonts w:ascii="Times New Roman" w:hAnsi="Times New Roman"/>
          <w:b w:val="0"/>
          <w:sz w:val="24"/>
          <w:szCs w:val="24"/>
        </w:rPr>
        <w:t>features</w:t>
      </w:r>
      <w:r w:rsidR="002F4E65">
        <w:rPr>
          <w:rFonts w:ascii="Times New Roman" w:hAnsi="Times New Roman"/>
          <w:b w:val="0"/>
          <w:sz w:val="24"/>
          <w:szCs w:val="24"/>
        </w:rPr>
        <w:t xml:space="preserve"> categorized below</w:t>
      </w:r>
      <w:r w:rsidR="0043338A">
        <w:rPr>
          <w:rFonts w:ascii="Times New Roman" w:hAnsi="Times New Roman"/>
          <w:b w:val="0"/>
          <w:sz w:val="24"/>
          <w:szCs w:val="24"/>
        </w:rPr>
        <w:t>:-</w:t>
      </w:r>
    </w:p>
    <w:p w:rsidR="00636A66" w:rsidRPr="00636A66" w:rsidRDefault="00636A66" w:rsidP="00636A66"/>
    <w:p w:rsidR="00FB7EFD" w:rsidRPr="00636A66" w:rsidRDefault="005E1C4D" w:rsidP="00636A66">
      <w:pPr>
        <w:pStyle w:val="ListParagraph"/>
        <w:numPr>
          <w:ilvl w:val="0"/>
          <w:numId w:val="27"/>
        </w:numPr>
        <w:spacing w:line="480" w:lineRule="auto"/>
        <w:rPr>
          <w:b/>
        </w:rPr>
      </w:pPr>
      <w:r w:rsidRPr="00636A66">
        <w:rPr>
          <w:b/>
        </w:rPr>
        <w:t xml:space="preserve">Interaction </w:t>
      </w:r>
      <w:r w:rsidR="00FB7EFD" w:rsidRPr="00636A66">
        <w:rPr>
          <w:b/>
        </w:rPr>
        <w:t>Features to provide for “</w:t>
      </w:r>
      <w:r w:rsidR="00FB7EFD" w:rsidRPr="00636A66">
        <w:rPr>
          <w:b/>
          <w:i/>
        </w:rPr>
        <w:t>Elderly – My Friendly Pintos”</w:t>
      </w:r>
      <w:r w:rsidR="00636A66" w:rsidRPr="00636A66">
        <w:rPr>
          <w:b/>
        </w:rPr>
        <w:t xml:space="preserve"> communication</w:t>
      </w:r>
      <w:r w:rsidR="00FB7EFD" w:rsidRPr="00636A66">
        <w:rPr>
          <w:b/>
        </w:rPr>
        <w:t>.</w:t>
      </w:r>
    </w:p>
    <w:p w:rsidR="00636A66" w:rsidRDefault="005E1C4D" w:rsidP="00636A66">
      <w:pPr>
        <w:pStyle w:val="Heading4"/>
        <w:ind w:left="0"/>
        <w:rPr>
          <w:rFonts w:ascii="Times New Roman" w:hAnsi="Times New Roman"/>
          <w:b w:val="0"/>
          <w:i/>
          <w:sz w:val="24"/>
          <w:szCs w:val="24"/>
        </w:rPr>
      </w:pPr>
      <w:r w:rsidRPr="00636A66">
        <w:rPr>
          <w:rFonts w:ascii="Times New Roman" w:hAnsi="Times New Roman"/>
          <w:b w:val="0"/>
          <w:sz w:val="24"/>
          <w:szCs w:val="24"/>
        </w:rPr>
        <w:t>The system must “</w:t>
      </w:r>
      <w:r w:rsidRPr="00636A66">
        <w:rPr>
          <w:rFonts w:ascii="Times New Roman" w:hAnsi="Times New Roman"/>
          <w:b w:val="0"/>
          <w:i/>
          <w:sz w:val="24"/>
          <w:szCs w:val="24"/>
        </w:rPr>
        <w:t>provide</w:t>
      </w:r>
      <w:r w:rsidRPr="00636A66">
        <w:rPr>
          <w:rFonts w:ascii="Times New Roman" w:hAnsi="Times New Roman"/>
          <w:b w:val="0"/>
          <w:sz w:val="24"/>
          <w:szCs w:val="24"/>
        </w:rPr>
        <w:t xml:space="preserve">” the </w:t>
      </w:r>
      <w:r w:rsidR="00906C57">
        <w:rPr>
          <w:rFonts w:ascii="Times New Roman" w:hAnsi="Times New Roman"/>
          <w:b w:val="0"/>
          <w:sz w:val="24"/>
          <w:szCs w:val="24"/>
        </w:rPr>
        <w:t>primary actor, the “</w:t>
      </w:r>
      <w:r w:rsidRPr="00636A66">
        <w:rPr>
          <w:rFonts w:ascii="Times New Roman" w:hAnsi="Times New Roman"/>
          <w:b w:val="0"/>
          <w:i/>
          <w:sz w:val="24"/>
          <w:szCs w:val="24"/>
        </w:rPr>
        <w:t>Elderly</w:t>
      </w:r>
      <w:r w:rsidR="00906C57">
        <w:rPr>
          <w:rFonts w:ascii="Times New Roman" w:hAnsi="Times New Roman"/>
          <w:b w:val="0"/>
          <w:i/>
          <w:sz w:val="24"/>
          <w:szCs w:val="24"/>
        </w:rPr>
        <w:t>”</w:t>
      </w:r>
      <w:r w:rsidR="00315582">
        <w:rPr>
          <w:rFonts w:ascii="Times New Roman" w:hAnsi="Times New Roman"/>
          <w:b w:val="0"/>
          <w:i/>
          <w:sz w:val="24"/>
          <w:szCs w:val="24"/>
        </w:rPr>
        <w:t>,</w:t>
      </w:r>
      <w:r w:rsidRPr="00636A66">
        <w:rPr>
          <w:rFonts w:ascii="Times New Roman" w:hAnsi="Times New Roman"/>
          <w:b w:val="0"/>
          <w:sz w:val="24"/>
          <w:szCs w:val="24"/>
        </w:rPr>
        <w:t xml:space="preserve"> access to each one of the service request features </w:t>
      </w:r>
      <w:r w:rsidR="00636A66" w:rsidRPr="00636A66">
        <w:rPr>
          <w:rFonts w:ascii="Times New Roman" w:hAnsi="Times New Roman"/>
          <w:b w:val="0"/>
          <w:sz w:val="24"/>
          <w:szCs w:val="24"/>
        </w:rPr>
        <w:t xml:space="preserve">listed under (ii) </w:t>
      </w:r>
      <w:r w:rsidRPr="00636A66">
        <w:rPr>
          <w:rFonts w:ascii="Times New Roman" w:hAnsi="Times New Roman"/>
          <w:b w:val="0"/>
          <w:sz w:val="24"/>
          <w:szCs w:val="24"/>
        </w:rPr>
        <w:t>to get “</w:t>
      </w:r>
      <w:r w:rsidRPr="00636A66">
        <w:rPr>
          <w:rFonts w:ascii="Times New Roman" w:hAnsi="Times New Roman"/>
          <w:b w:val="0"/>
          <w:i/>
          <w:sz w:val="24"/>
          <w:szCs w:val="24"/>
        </w:rPr>
        <w:t>Assistance and Support”.</w:t>
      </w:r>
    </w:p>
    <w:p w:rsidR="005E1C4D" w:rsidRPr="00636A66" w:rsidRDefault="005E1C4D" w:rsidP="00636A66">
      <w:pPr>
        <w:pStyle w:val="Heading4"/>
        <w:ind w:left="0"/>
        <w:rPr>
          <w:rFonts w:ascii="Times New Roman" w:hAnsi="Times New Roman"/>
          <w:b w:val="0"/>
          <w:sz w:val="24"/>
          <w:szCs w:val="24"/>
        </w:rPr>
      </w:pPr>
      <w:r w:rsidRPr="00636A66">
        <w:rPr>
          <w:rFonts w:ascii="Times New Roman" w:hAnsi="Times New Roman"/>
          <w:b w:val="0"/>
          <w:sz w:val="24"/>
          <w:szCs w:val="24"/>
        </w:rPr>
        <w:t>The “</w:t>
      </w:r>
      <w:r w:rsidRPr="00636A66">
        <w:rPr>
          <w:rFonts w:ascii="Times New Roman" w:hAnsi="Times New Roman"/>
          <w:b w:val="0"/>
          <w:i/>
          <w:sz w:val="24"/>
          <w:szCs w:val="24"/>
        </w:rPr>
        <w:t>Issue Request</w:t>
      </w:r>
      <w:r w:rsidR="00315582">
        <w:rPr>
          <w:rFonts w:ascii="Times New Roman" w:hAnsi="Times New Roman"/>
          <w:b w:val="0"/>
          <w:i/>
          <w:sz w:val="24"/>
          <w:szCs w:val="24"/>
        </w:rPr>
        <w:t>/Communicate</w:t>
      </w:r>
      <w:r w:rsidRPr="00636A66">
        <w:rPr>
          <w:rFonts w:ascii="Times New Roman" w:hAnsi="Times New Roman"/>
          <w:b w:val="0"/>
          <w:sz w:val="24"/>
          <w:szCs w:val="24"/>
        </w:rPr>
        <w:t xml:space="preserve">” features </w:t>
      </w:r>
      <w:r w:rsidR="00636A66" w:rsidRPr="00636A66">
        <w:rPr>
          <w:rFonts w:ascii="Times New Roman" w:hAnsi="Times New Roman"/>
          <w:b w:val="0"/>
          <w:sz w:val="24"/>
          <w:szCs w:val="24"/>
        </w:rPr>
        <w:t xml:space="preserve">serve this purpose. It </w:t>
      </w:r>
      <w:r w:rsidRPr="00636A66">
        <w:rPr>
          <w:rFonts w:ascii="Times New Roman" w:hAnsi="Times New Roman"/>
          <w:b w:val="0"/>
          <w:sz w:val="24"/>
          <w:szCs w:val="24"/>
        </w:rPr>
        <w:t xml:space="preserve">supports two modes of </w:t>
      </w:r>
      <w:r w:rsidR="00636A66" w:rsidRPr="00636A66">
        <w:rPr>
          <w:rFonts w:ascii="Times New Roman" w:hAnsi="Times New Roman"/>
          <w:b w:val="0"/>
          <w:sz w:val="24"/>
          <w:szCs w:val="24"/>
        </w:rPr>
        <w:t xml:space="preserve">communication between the </w:t>
      </w:r>
      <w:r w:rsidRPr="00636A66">
        <w:rPr>
          <w:rFonts w:ascii="Times New Roman" w:hAnsi="Times New Roman"/>
          <w:b w:val="0"/>
          <w:sz w:val="24"/>
          <w:szCs w:val="24"/>
        </w:rPr>
        <w:t>“</w:t>
      </w:r>
      <w:r w:rsidRPr="00636A66">
        <w:rPr>
          <w:rFonts w:ascii="Times New Roman" w:hAnsi="Times New Roman"/>
          <w:b w:val="0"/>
          <w:i/>
          <w:sz w:val="24"/>
          <w:szCs w:val="24"/>
        </w:rPr>
        <w:t xml:space="preserve">Elderly </w:t>
      </w:r>
      <w:r w:rsidR="00636A66" w:rsidRPr="00636A66">
        <w:rPr>
          <w:rFonts w:ascii="Times New Roman" w:hAnsi="Times New Roman"/>
          <w:b w:val="0"/>
          <w:i/>
          <w:sz w:val="24"/>
          <w:szCs w:val="24"/>
        </w:rPr>
        <w:t>and</w:t>
      </w:r>
      <w:r w:rsidRPr="00636A66">
        <w:rPr>
          <w:rFonts w:ascii="Times New Roman" w:hAnsi="Times New Roman"/>
          <w:b w:val="0"/>
          <w:i/>
          <w:sz w:val="24"/>
          <w:szCs w:val="24"/>
        </w:rPr>
        <w:t xml:space="preserve"> My Friendly Pintos</w:t>
      </w:r>
      <w:r w:rsidRPr="00636A66">
        <w:rPr>
          <w:rFonts w:ascii="Times New Roman" w:hAnsi="Times New Roman"/>
          <w:b w:val="0"/>
          <w:sz w:val="24"/>
          <w:szCs w:val="24"/>
        </w:rPr>
        <w:t>”</w:t>
      </w:r>
      <w:r w:rsidR="00636A66" w:rsidRPr="00636A66">
        <w:rPr>
          <w:rFonts w:ascii="Times New Roman" w:hAnsi="Times New Roman"/>
          <w:b w:val="0"/>
          <w:sz w:val="24"/>
          <w:szCs w:val="24"/>
        </w:rPr>
        <w:t xml:space="preserve"> </w:t>
      </w:r>
      <w:r w:rsidRPr="00636A66">
        <w:rPr>
          <w:rFonts w:ascii="Times New Roman" w:hAnsi="Times New Roman"/>
          <w:b w:val="0"/>
          <w:sz w:val="24"/>
          <w:szCs w:val="24"/>
        </w:rPr>
        <w:t>namely, “</w:t>
      </w:r>
      <w:r w:rsidRPr="00636A66">
        <w:rPr>
          <w:rFonts w:ascii="Times New Roman" w:hAnsi="Times New Roman"/>
          <w:b w:val="0"/>
          <w:i/>
          <w:sz w:val="24"/>
          <w:szCs w:val="24"/>
        </w:rPr>
        <w:t>voice input</w:t>
      </w:r>
      <w:r w:rsidRPr="00636A66">
        <w:rPr>
          <w:rFonts w:ascii="Times New Roman" w:hAnsi="Times New Roman"/>
          <w:b w:val="0"/>
          <w:sz w:val="24"/>
          <w:szCs w:val="24"/>
        </w:rPr>
        <w:t>” and “</w:t>
      </w:r>
      <w:r w:rsidRPr="00636A66">
        <w:rPr>
          <w:rFonts w:ascii="Times New Roman" w:hAnsi="Times New Roman"/>
          <w:b w:val="0"/>
          <w:i/>
          <w:sz w:val="24"/>
          <w:szCs w:val="24"/>
        </w:rPr>
        <w:t>text</w:t>
      </w:r>
      <w:r w:rsidR="00636A66" w:rsidRPr="00636A66">
        <w:rPr>
          <w:rFonts w:ascii="Times New Roman" w:hAnsi="Times New Roman"/>
          <w:b w:val="0"/>
          <w:i/>
          <w:sz w:val="24"/>
          <w:szCs w:val="24"/>
        </w:rPr>
        <w:t>ual</w:t>
      </w:r>
      <w:r w:rsidRPr="00636A66">
        <w:rPr>
          <w:rFonts w:ascii="Times New Roman" w:hAnsi="Times New Roman"/>
          <w:b w:val="0"/>
          <w:i/>
          <w:sz w:val="24"/>
          <w:szCs w:val="24"/>
        </w:rPr>
        <w:t xml:space="preserve"> input</w:t>
      </w:r>
      <w:r w:rsidRPr="00636A66">
        <w:rPr>
          <w:rFonts w:ascii="Times New Roman" w:hAnsi="Times New Roman"/>
          <w:b w:val="0"/>
          <w:sz w:val="24"/>
          <w:szCs w:val="24"/>
        </w:rPr>
        <w:t xml:space="preserve">”.  </w:t>
      </w:r>
    </w:p>
    <w:p w:rsidR="00AD7631" w:rsidRPr="00636A66" w:rsidRDefault="00AD7631" w:rsidP="00636A66">
      <w:pPr>
        <w:pStyle w:val="Heading4"/>
        <w:rPr>
          <w:rFonts w:ascii="Times New Roman" w:hAnsi="Times New Roman"/>
          <w:b w:val="0"/>
          <w:sz w:val="24"/>
          <w:szCs w:val="24"/>
        </w:rPr>
      </w:pPr>
    </w:p>
    <w:p w:rsidR="00FB7EFD" w:rsidRPr="00636A66" w:rsidRDefault="005E1C4D" w:rsidP="00636A66">
      <w:pPr>
        <w:pStyle w:val="ListParagraph"/>
        <w:numPr>
          <w:ilvl w:val="0"/>
          <w:numId w:val="27"/>
        </w:numPr>
        <w:spacing w:line="480" w:lineRule="auto"/>
        <w:rPr>
          <w:b/>
        </w:rPr>
      </w:pPr>
      <w:r w:rsidRPr="00636A66">
        <w:rPr>
          <w:b/>
        </w:rPr>
        <w:t xml:space="preserve">Service </w:t>
      </w:r>
      <w:r w:rsidR="00FB7EFD" w:rsidRPr="00636A66">
        <w:rPr>
          <w:b/>
        </w:rPr>
        <w:t>Features to provide for “</w:t>
      </w:r>
      <w:r w:rsidR="00FB7EFD" w:rsidRPr="00636A66">
        <w:rPr>
          <w:b/>
          <w:i/>
        </w:rPr>
        <w:t>Elderly - Assistance and Support</w:t>
      </w:r>
      <w:r w:rsidR="00FB7EFD" w:rsidRPr="00636A66">
        <w:rPr>
          <w:b/>
        </w:rPr>
        <w:t>”.</w:t>
      </w:r>
    </w:p>
    <w:p w:rsidR="00636A66" w:rsidRDefault="005E1C4D" w:rsidP="00636A66">
      <w:pPr>
        <w:pStyle w:val="Heading4"/>
        <w:ind w:left="0"/>
        <w:rPr>
          <w:rFonts w:ascii="Times New Roman" w:hAnsi="Times New Roman"/>
          <w:b w:val="0"/>
          <w:sz w:val="24"/>
          <w:szCs w:val="24"/>
        </w:rPr>
      </w:pPr>
      <w:r w:rsidRPr="00636A66">
        <w:rPr>
          <w:rFonts w:ascii="Times New Roman" w:hAnsi="Times New Roman"/>
          <w:b w:val="0"/>
          <w:sz w:val="24"/>
          <w:szCs w:val="24"/>
        </w:rPr>
        <w:t xml:space="preserve">The system must “provide” the </w:t>
      </w:r>
      <w:r w:rsidR="00906C57">
        <w:rPr>
          <w:rFonts w:ascii="Times New Roman" w:hAnsi="Times New Roman"/>
          <w:b w:val="0"/>
          <w:sz w:val="24"/>
          <w:szCs w:val="24"/>
        </w:rPr>
        <w:t>primary actor, the “</w:t>
      </w:r>
      <w:r w:rsidRPr="00906C57">
        <w:rPr>
          <w:rFonts w:ascii="Times New Roman" w:hAnsi="Times New Roman"/>
          <w:b w:val="0"/>
          <w:i/>
          <w:sz w:val="24"/>
          <w:szCs w:val="24"/>
        </w:rPr>
        <w:t>Elderly</w:t>
      </w:r>
      <w:r w:rsidR="00906C57">
        <w:rPr>
          <w:rFonts w:ascii="Times New Roman" w:hAnsi="Times New Roman"/>
          <w:b w:val="0"/>
          <w:sz w:val="24"/>
          <w:szCs w:val="24"/>
        </w:rPr>
        <w:t>”</w:t>
      </w:r>
      <w:r w:rsidR="00887FF4">
        <w:rPr>
          <w:rFonts w:ascii="Times New Roman" w:hAnsi="Times New Roman"/>
          <w:b w:val="0"/>
          <w:sz w:val="24"/>
          <w:szCs w:val="24"/>
        </w:rPr>
        <w:t>,</w:t>
      </w:r>
      <w:r w:rsidRPr="00636A66">
        <w:rPr>
          <w:rFonts w:ascii="Times New Roman" w:hAnsi="Times New Roman"/>
          <w:b w:val="0"/>
          <w:sz w:val="24"/>
          <w:szCs w:val="24"/>
        </w:rPr>
        <w:t xml:space="preserve"> various </w:t>
      </w:r>
      <w:r w:rsidR="00636A66" w:rsidRPr="00636A66">
        <w:rPr>
          <w:rFonts w:ascii="Times New Roman" w:hAnsi="Times New Roman"/>
          <w:b w:val="0"/>
          <w:sz w:val="24"/>
          <w:szCs w:val="24"/>
        </w:rPr>
        <w:t xml:space="preserve">service </w:t>
      </w:r>
      <w:r w:rsidRPr="00636A66">
        <w:rPr>
          <w:rFonts w:ascii="Times New Roman" w:hAnsi="Times New Roman"/>
          <w:b w:val="0"/>
          <w:sz w:val="24"/>
          <w:szCs w:val="24"/>
        </w:rPr>
        <w:t>features to get “</w:t>
      </w:r>
      <w:r w:rsidRPr="00E6707A">
        <w:rPr>
          <w:rFonts w:ascii="Times New Roman" w:hAnsi="Times New Roman"/>
          <w:b w:val="0"/>
          <w:i/>
          <w:sz w:val="24"/>
          <w:szCs w:val="24"/>
        </w:rPr>
        <w:t>Assistance and Support</w:t>
      </w:r>
      <w:r w:rsidRPr="00636A66">
        <w:rPr>
          <w:rFonts w:ascii="Times New Roman" w:hAnsi="Times New Roman"/>
          <w:b w:val="0"/>
          <w:sz w:val="24"/>
          <w:szCs w:val="24"/>
        </w:rPr>
        <w:t xml:space="preserve">”. </w:t>
      </w:r>
    </w:p>
    <w:p w:rsidR="005E1C4D" w:rsidRPr="00636A66" w:rsidRDefault="005E1C4D" w:rsidP="00636A66">
      <w:pPr>
        <w:pStyle w:val="Heading4"/>
        <w:ind w:left="0"/>
        <w:rPr>
          <w:rFonts w:ascii="Times New Roman" w:hAnsi="Times New Roman"/>
          <w:b w:val="0"/>
          <w:sz w:val="24"/>
          <w:szCs w:val="24"/>
        </w:rPr>
      </w:pPr>
      <w:r w:rsidRPr="00636A66">
        <w:rPr>
          <w:rFonts w:ascii="Times New Roman" w:hAnsi="Times New Roman"/>
          <w:b w:val="0"/>
          <w:sz w:val="24"/>
          <w:szCs w:val="24"/>
        </w:rPr>
        <w:t>The “</w:t>
      </w:r>
      <w:r w:rsidRPr="00906C57">
        <w:rPr>
          <w:rFonts w:ascii="Times New Roman" w:hAnsi="Times New Roman"/>
          <w:b w:val="0"/>
          <w:i/>
          <w:sz w:val="24"/>
          <w:szCs w:val="24"/>
        </w:rPr>
        <w:t>Add Item”, “Get Item”, “Cancel Request”, “Help Desk”, “Check Status”, “View History”, “Erase History</w:t>
      </w:r>
      <w:r w:rsidRPr="00636A66">
        <w:rPr>
          <w:rFonts w:ascii="Times New Roman" w:hAnsi="Times New Roman"/>
          <w:b w:val="0"/>
          <w:sz w:val="24"/>
          <w:szCs w:val="24"/>
        </w:rPr>
        <w:t>”</w:t>
      </w:r>
      <w:r w:rsidR="00AD7631" w:rsidRPr="00636A66">
        <w:rPr>
          <w:rFonts w:ascii="Times New Roman" w:hAnsi="Times New Roman"/>
          <w:b w:val="0"/>
          <w:sz w:val="24"/>
          <w:szCs w:val="24"/>
        </w:rPr>
        <w:t xml:space="preserve"> are the services “</w:t>
      </w:r>
      <w:r w:rsidR="00AD7631" w:rsidRPr="00FB5F92">
        <w:rPr>
          <w:rFonts w:ascii="Times New Roman" w:hAnsi="Times New Roman"/>
          <w:b w:val="0"/>
          <w:i/>
          <w:sz w:val="24"/>
          <w:szCs w:val="24"/>
        </w:rPr>
        <w:t>My Friendly Pintos</w:t>
      </w:r>
      <w:r w:rsidR="00AD7631" w:rsidRPr="00636A66">
        <w:rPr>
          <w:rFonts w:ascii="Times New Roman" w:hAnsi="Times New Roman"/>
          <w:b w:val="0"/>
          <w:sz w:val="24"/>
          <w:szCs w:val="24"/>
        </w:rPr>
        <w:t>”</w:t>
      </w:r>
      <w:r w:rsidR="00FB5F92">
        <w:rPr>
          <w:rFonts w:ascii="Times New Roman" w:hAnsi="Times New Roman"/>
          <w:b w:val="0"/>
          <w:sz w:val="24"/>
          <w:szCs w:val="24"/>
        </w:rPr>
        <w:t xml:space="preserve"> must </w:t>
      </w:r>
      <w:r w:rsidR="00AD7631" w:rsidRPr="00636A66">
        <w:rPr>
          <w:rFonts w:ascii="Times New Roman" w:hAnsi="Times New Roman"/>
          <w:b w:val="0"/>
          <w:sz w:val="24"/>
          <w:szCs w:val="24"/>
        </w:rPr>
        <w:t>provide.</w:t>
      </w:r>
      <w:r w:rsidRPr="00636A66">
        <w:rPr>
          <w:rFonts w:ascii="Times New Roman" w:hAnsi="Times New Roman"/>
          <w:b w:val="0"/>
          <w:sz w:val="24"/>
          <w:szCs w:val="24"/>
        </w:rPr>
        <w:t xml:space="preserve"> </w:t>
      </w:r>
    </w:p>
    <w:p w:rsidR="00AD7631" w:rsidRPr="00636A66" w:rsidRDefault="00AD7631" w:rsidP="00636A66">
      <w:pPr>
        <w:pStyle w:val="Heading4"/>
        <w:rPr>
          <w:rFonts w:ascii="Times New Roman" w:hAnsi="Times New Roman"/>
          <w:b w:val="0"/>
          <w:sz w:val="24"/>
          <w:szCs w:val="24"/>
        </w:rPr>
      </w:pPr>
    </w:p>
    <w:p w:rsidR="005E1C4D" w:rsidRPr="00636A66" w:rsidRDefault="005E1C4D" w:rsidP="00636A66">
      <w:pPr>
        <w:pStyle w:val="ListParagraph"/>
        <w:numPr>
          <w:ilvl w:val="0"/>
          <w:numId w:val="27"/>
        </w:numPr>
        <w:spacing w:line="480" w:lineRule="auto"/>
        <w:rPr>
          <w:b/>
        </w:rPr>
      </w:pPr>
      <w:r w:rsidRPr="00636A66">
        <w:rPr>
          <w:b/>
        </w:rPr>
        <w:t>Helper Features to provide for “</w:t>
      </w:r>
      <w:r w:rsidRPr="00636A66">
        <w:rPr>
          <w:b/>
          <w:i/>
        </w:rPr>
        <w:t>Elderly – Customer Support”.</w:t>
      </w:r>
    </w:p>
    <w:p w:rsidR="00636A66" w:rsidRDefault="00AD7631" w:rsidP="00636A66">
      <w:pPr>
        <w:pStyle w:val="Heading4"/>
        <w:rPr>
          <w:rFonts w:ascii="Times New Roman" w:hAnsi="Times New Roman"/>
          <w:b w:val="0"/>
          <w:sz w:val="24"/>
          <w:szCs w:val="24"/>
        </w:rPr>
      </w:pPr>
      <w:r w:rsidRPr="00636A66">
        <w:rPr>
          <w:rFonts w:ascii="Times New Roman" w:hAnsi="Times New Roman"/>
          <w:b w:val="0"/>
          <w:sz w:val="24"/>
          <w:szCs w:val="24"/>
        </w:rPr>
        <w:t>The system must “</w:t>
      </w:r>
      <w:r w:rsidRPr="00636A66">
        <w:rPr>
          <w:rFonts w:ascii="Times New Roman" w:hAnsi="Times New Roman"/>
          <w:b w:val="0"/>
          <w:i/>
          <w:sz w:val="24"/>
          <w:szCs w:val="24"/>
        </w:rPr>
        <w:t>provide</w:t>
      </w:r>
      <w:r w:rsidRPr="00636A66">
        <w:rPr>
          <w:rFonts w:ascii="Times New Roman" w:hAnsi="Times New Roman"/>
          <w:b w:val="0"/>
          <w:sz w:val="24"/>
          <w:szCs w:val="24"/>
        </w:rPr>
        <w:t xml:space="preserve">” the </w:t>
      </w:r>
      <w:r w:rsidR="00906C57">
        <w:rPr>
          <w:rFonts w:ascii="Times New Roman" w:hAnsi="Times New Roman"/>
          <w:b w:val="0"/>
          <w:sz w:val="24"/>
          <w:szCs w:val="24"/>
        </w:rPr>
        <w:t>primary actor, the “</w:t>
      </w:r>
      <w:r w:rsidRPr="00636A66">
        <w:rPr>
          <w:rFonts w:ascii="Times New Roman" w:hAnsi="Times New Roman"/>
          <w:b w:val="0"/>
          <w:i/>
          <w:sz w:val="24"/>
          <w:szCs w:val="24"/>
        </w:rPr>
        <w:t>Elderly</w:t>
      </w:r>
      <w:r w:rsidR="00906C57">
        <w:rPr>
          <w:rFonts w:ascii="Times New Roman" w:hAnsi="Times New Roman"/>
          <w:b w:val="0"/>
          <w:i/>
          <w:sz w:val="24"/>
          <w:szCs w:val="24"/>
        </w:rPr>
        <w:t>”</w:t>
      </w:r>
      <w:r w:rsidRPr="00636A66">
        <w:rPr>
          <w:rFonts w:ascii="Times New Roman" w:hAnsi="Times New Roman"/>
          <w:b w:val="0"/>
          <w:sz w:val="24"/>
          <w:szCs w:val="24"/>
        </w:rPr>
        <w:t xml:space="preserve"> various helper features for customer support</w:t>
      </w:r>
      <w:r w:rsidR="00636A66" w:rsidRPr="00636A66">
        <w:rPr>
          <w:rFonts w:ascii="Times New Roman" w:hAnsi="Times New Roman"/>
          <w:b w:val="0"/>
          <w:sz w:val="24"/>
          <w:szCs w:val="24"/>
        </w:rPr>
        <w:t xml:space="preserve"> </w:t>
      </w:r>
      <w:r w:rsidR="00906C57">
        <w:rPr>
          <w:rFonts w:ascii="Times New Roman" w:hAnsi="Times New Roman"/>
          <w:b w:val="0"/>
          <w:sz w:val="24"/>
          <w:szCs w:val="24"/>
        </w:rPr>
        <w:t xml:space="preserve">as and </w:t>
      </w:r>
      <w:r w:rsidR="00636A66" w:rsidRPr="00636A66">
        <w:rPr>
          <w:rFonts w:ascii="Times New Roman" w:hAnsi="Times New Roman"/>
          <w:b w:val="0"/>
          <w:sz w:val="24"/>
          <w:szCs w:val="24"/>
        </w:rPr>
        <w:t>when the need arises</w:t>
      </w:r>
      <w:r w:rsidRPr="00636A66">
        <w:rPr>
          <w:rFonts w:ascii="Times New Roman" w:hAnsi="Times New Roman"/>
          <w:b w:val="0"/>
          <w:sz w:val="24"/>
          <w:szCs w:val="24"/>
        </w:rPr>
        <w:t xml:space="preserve">. </w:t>
      </w:r>
    </w:p>
    <w:p w:rsidR="00AD7631" w:rsidRPr="00AD7631" w:rsidRDefault="00AD7631" w:rsidP="00636A66">
      <w:pPr>
        <w:pStyle w:val="Heading4"/>
      </w:pPr>
      <w:r w:rsidRPr="00636A66">
        <w:rPr>
          <w:rFonts w:ascii="Times New Roman" w:hAnsi="Times New Roman"/>
          <w:b w:val="0"/>
          <w:sz w:val="24"/>
          <w:szCs w:val="24"/>
        </w:rPr>
        <w:t>The “</w:t>
      </w:r>
      <w:r w:rsidRPr="00636A66">
        <w:rPr>
          <w:rFonts w:ascii="Times New Roman" w:hAnsi="Times New Roman"/>
          <w:b w:val="0"/>
          <w:i/>
          <w:sz w:val="24"/>
          <w:szCs w:val="24"/>
        </w:rPr>
        <w:t>Help Desk”</w:t>
      </w:r>
      <w:r w:rsidR="00906C57">
        <w:rPr>
          <w:rFonts w:ascii="Times New Roman" w:hAnsi="Times New Roman"/>
          <w:b w:val="0"/>
          <w:i/>
          <w:sz w:val="24"/>
          <w:szCs w:val="24"/>
        </w:rPr>
        <w:t xml:space="preserve"> </w:t>
      </w:r>
      <w:r w:rsidR="00906C57" w:rsidRPr="00906C57">
        <w:rPr>
          <w:rFonts w:ascii="Times New Roman" w:hAnsi="Times New Roman"/>
          <w:b w:val="0"/>
          <w:sz w:val="24"/>
          <w:szCs w:val="24"/>
        </w:rPr>
        <w:t>feature broadly provides</w:t>
      </w:r>
      <w:r w:rsidRPr="00906C57">
        <w:rPr>
          <w:rFonts w:ascii="Times New Roman" w:hAnsi="Times New Roman"/>
          <w:b w:val="0"/>
          <w:sz w:val="24"/>
          <w:szCs w:val="24"/>
        </w:rPr>
        <w:t xml:space="preserve"> </w:t>
      </w:r>
      <w:r w:rsidR="00906C57" w:rsidRPr="00906C57">
        <w:rPr>
          <w:rFonts w:ascii="Times New Roman" w:hAnsi="Times New Roman"/>
          <w:b w:val="0"/>
          <w:sz w:val="24"/>
          <w:szCs w:val="24"/>
        </w:rPr>
        <w:t xml:space="preserve">the </w:t>
      </w:r>
      <w:r w:rsidR="00906C57">
        <w:rPr>
          <w:rFonts w:ascii="Times New Roman" w:hAnsi="Times New Roman"/>
          <w:b w:val="0"/>
          <w:sz w:val="24"/>
          <w:szCs w:val="24"/>
        </w:rPr>
        <w:t>“</w:t>
      </w:r>
      <w:r w:rsidR="00906C57" w:rsidRPr="00906C57">
        <w:rPr>
          <w:rFonts w:ascii="Times New Roman" w:hAnsi="Times New Roman"/>
          <w:b w:val="0"/>
          <w:i/>
          <w:sz w:val="24"/>
          <w:szCs w:val="24"/>
        </w:rPr>
        <w:t>Elderly</w:t>
      </w:r>
      <w:r w:rsidR="00906C57">
        <w:rPr>
          <w:rFonts w:ascii="Times New Roman" w:hAnsi="Times New Roman"/>
          <w:b w:val="0"/>
          <w:sz w:val="24"/>
          <w:szCs w:val="24"/>
        </w:rPr>
        <w:t>”</w:t>
      </w:r>
      <w:r w:rsidR="00906C57" w:rsidRPr="00906C57">
        <w:rPr>
          <w:rFonts w:ascii="Times New Roman" w:hAnsi="Times New Roman"/>
          <w:b w:val="0"/>
          <w:sz w:val="24"/>
          <w:szCs w:val="24"/>
        </w:rPr>
        <w:t xml:space="preserve"> the ability to</w:t>
      </w:r>
      <w:r w:rsidR="00906C57">
        <w:rPr>
          <w:rFonts w:ascii="Times New Roman" w:hAnsi="Times New Roman"/>
          <w:b w:val="0"/>
          <w:i/>
          <w:sz w:val="24"/>
          <w:szCs w:val="24"/>
        </w:rPr>
        <w:t xml:space="preserve"> “File Complaint”, </w:t>
      </w:r>
      <w:r w:rsidRPr="00636A66">
        <w:rPr>
          <w:rFonts w:ascii="Times New Roman" w:hAnsi="Times New Roman"/>
          <w:b w:val="0"/>
          <w:i/>
          <w:sz w:val="24"/>
          <w:szCs w:val="24"/>
        </w:rPr>
        <w:t>“Register System”</w:t>
      </w:r>
      <w:r w:rsidR="00906C57">
        <w:rPr>
          <w:rFonts w:ascii="Times New Roman" w:hAnsi="Times New Roman"/>
          <w:b w:val="0"/>
          <w:sz w:val="24"/>
          <w:szCs w:val="24"/>
        </w:rPr>
        <w:t xml:space="preserve"> and </w:t>
      </w:r>
      <w:r w:rsidRPr="00636A66">
        <w:rPr>
          <w:rFonts w:ascii="Times New Roman" w:hAnsi="Times New Roman"/>
          <w:b w:val="0"/>
          <w:sz w:val="24"/>
          <w:szCs w:val="24"/>
        </w:rPr>
        <w:t>“</w:t>
      </w:r>
      <w:r w:rsidRPr="00636A66">
        <w:rPr>
          <w:rFonts w:ascii="Times New Roman" w:hAnsi="Times New Roman"/>
          <w:b w:val="0"/>
          <w:i/>
          <w:sz w:val="24"/>
          <w:szCs w:val="24"/>
        </w:rPr>
        <w:t>Get Software Update</w:t>
      </w:r>
      <w:r w:rsidRPr="00636A66">
        <w:rPr>
          <w:rFonts w:ascii="Times New Roman" w:hAnsi="Times New Roman"/>
          <w:b w:val="0"/>
          <w:sz w:val="24"/>
          <w:szCs w:val="24"/>
        </w:rPr>
        <w:t>”</w:t>
      </w:r>
      <w:r w:rsidR="00906C57">
        <w:rPr>
          <w:rFonts w:ascii="Times New Roman" w:hAnsi="Times New Roman"/>
          <w:b w:val="0"/>
          <w:sz w:val="24"/>
          <w:szCs w:val="24"/>
        </w:rPr>
        <w:t xml:space="preserve"> from the secondary actor, us</w:t>
      </w:r>
      <w:r w:rsidR="00714179">
        <w:rPr>
          <w:rFonts w:ascii="Times New Roman" w:hAnsi="Times New Roman"/>
          <w:b w:val="0"/>
          <w:sz w:val="24"/>
          <w:szCs w:val="24"/>
        </w:rPr>
        <w:t xml:space="preserve"> at </w:t>
      </w:r>
      <w:hyperlink r:id="rId18" w:history="1">
        <w:r w:rsidR="00906C57" w:rsidRPr="00A94C48">
          <w:rPr>
            <w:rStyle w:val="Hyperlink"/>
            <w:rFonts w:ascii="Times New Roman" w:hAnsi="Times New Roman"/>
            <w:b w:val="0"/>
            <w:i/>
            <w:sz w:val="24"/>
            <w:szCs w:val="24"/>
          </w:rPr>
          <w:t>www.Plz_Send_The_Codes.com</w:t>
        </w:r>
      </w:hyperlink>
      <w:r w:rsidR="00906C57">
        <w:rPr>
          <w:rFonts w:ascii="Times New Roman" w:hAnsi="Times New Roman"/>
          <w:b w:val="0"/>
          <w:sz w:val="24"/>
          <w:szCs w:val="24"/>
        </w:rPr>
        <w:t>.</w:t>
      </w:r>
      <w:r w:rsidRPr="00636A66">
        <w:rPr>
          <w:rFonts w:ascii="Times New Roman" w:hAnsi="Times New Roman"/>
          <w:b w:val="0"/>
          <w:sz w:val="24"/>
          <w:szCs w:val="24"/>
        </w:rPr>
        <w:t xml:space="preserve"> </w:t>
      </w:r>
      <w:r>
        <w:t xml:space="preserve">    </w:t>
      </w:r>
    </w:p>
    <w:p w:rsidR="005E1C4D" w:rsidRDefault="005E1C4D" w:rsidP="00FB7EFD">
      <w:pPr>
        <w:spacing w:line="480" w:lineRule="auto"/>
      </w:pPr>
    </w:p>
    <w:p w:rsidR="0043338A" w:rsidRDefault="0043338A" w:rsidP="00FB7EFD">
      <w:pPr>
        <w:spacing w:line="480" w:lineRule="auto"/>
      </w:pPr>
    </w:p>
    <w:p w:rsidR="0043338A" w:rsidRDefault="0043338A" w:rsidP="00FB7EFD">
      <w:pPr>
        <w:spacing w:line="480" w:lineRule="auto"/>
      </w:pPr>
    </w:p>
    <w:p w:rsidR="0043338A" w:rsidRDefault="0043338A" w:rsidP="00FB7EFD">
      <w:pPr>
        <w:spacing w:line="480" w:lineRule="auto"/>
      </w:pPr>
    </w:p>
    <w:p w:rsidR="0043338A" w:rsidRDefault="0043338A" w:rsidP="00FB7EFD">
      <w:pPr>
        <w:spacing w:line="480" w:lineRule="auto"/>
      </w:pPr>
    </w:p>
    <w:p w:rsidR="00B91AA1" w:rsidRDefault="00B91AA1" w:rsidP="00B91AA1">
      <w:pPr>
        <w:pStyle w:val="Heading3"/>
        <w:rPr>
          <w:sz w:val="24"/>
        </w:rPr>
      </w:pPr>
      <w:bookmarkStart w:id="31" w:name="_Toc77487630"/>
      <w:r>
        <w:rPr>
          <w:sz w:val="24"/>
        </w:rPr>
        <w:lastRenderedPageBreak/>
        <w:t>2.</w:t>
      </w:r>
      <w:r w:rsidR="001906E3">
        <w:rPr>
          <w:sz w:val="24"/>
        </w:rPr>
        <w:t>3</w:t>
      </w:r>
      <w:r>
        <w:rPr>
          <w:sz w:val="24"/>
        </w:rPr>
        <w:t>.1</w:t>
      </w:r>
      <w:r>
        <w:rPr>
          <w:sz w:val="24"/>
        </w:rPr>
        <w:tab/>
        <w:t>Elderly</w:t>
      </w:r>
      <w:r w:rsidR="00AC0C73">
        <w:rPr>
          <w:sz w:val="24"/>
        </w:rPr>
        <w:fldChar w:fldCharType="begin"/>
      </w:r>
      <w:r>
        <w:rPr>
          <w:sz w:val="24"/>
        </w:rPr>
        <w:instrText xml:space="preserve"> XE "</w:instrText>
      </w:r>
      <w:r>
        <w:instrText>Reader"</w:instrText>
      </w:r>
      <w:r>
        <w:rPr>
          <w:sz w:val="24"/>
        </w:rPr>
        <w:instrText xml:space="preserve"> </w:instrText>
      </w:r>
      <w:r w:rsidR="00AC0C73">
        <w:rPr>
          <w:sz w:val="24"/>
        </w:rPr>
        <w:fldChar w:fldCharType="end"/>
      </w:r>
      <w:r>
        <w:rPr>
          <w:sz w:val="24"/>
        </w:rPr>
        <w:t xml:space="preserve"> Use Case</w:t>
      </w:r>
      <w:bookmarkEnd w:id="31"/>
    </w:p>
    <w:p w:rsidR="003A2D82" w:rsidRPr="003A2D82" w:rsidRDefault="00932457" w:rsidP="003A2D82">
      <w:bookmarkStart w:id="32" w:name="_Toc77487631"/>
      <w:r>
        <w:rPr>
          <w:b/>
        </w:rPr>
        <w:t>Feature</w:t>
      </w:r>
      <w:r w:rsidR="003A2D82">
        <w:rPr>
          <w:b/>
        </w:rPr>
        <w:t xml:space="preserve">: </w:t>
      </w:r>
      <w:r w:rsidR="003A2D82">
        <w:t xml:space="preserve"> </w:t>
      </w:r>
      <w:bookmarkEnd w:id="32"/>
      <w:r w:rsidR="00DA7700">
        <w:t xml:space="preserve"> </w:t>
      </w:r>
      <w:r w:rsidR="00A47F35">
        <w:t>Issue Request</w:t>
      </w:r>
      <w:r w:rsidR="005779E0">
        <w:t>/Communicate</w:t>
      </w:r>
    </w:p>
    <w:p w:rsidR="003A2D82" w:rsidRDefault="00AC0C73" w:rsidP="003A2D82">
      <w:r>
        <w:rPr>
          <w:noProof/>
        </w:rPr>
        <w:pict>
          <v:group id="_x0000_s1099" style="position:absolute;margin-left:13.5pt;margin-top:28.65pt;width:267pt;height:92.25pt;z-index:251659264" coordorigin="2115,10755" coordsize="5340,1845">
            <v:group id="_x0000_s1100" style="position:absolute;left:2595;top:10755;width:480;height:1245" coordorigin="2595,10560" coordsize="720,1440">
              <v:oval id="_x0000_s1101" style="position:absolute;left:2775;top:10560;width:360;height:360"/>
              <v:line id="_x0000_s1102" style="position:absolute" from="2955,10920" to="2955,11640"/>
              <v:line id="_x0000_s1103" style="position:absolute" from="2595,11100" to="3315,11100"/>
              <v:line id="_x0000_s1104" style="position:absolute;flip:x" from="2595,11640" to="2955,12000"/>
              <v:line id="_x0000_s1105" style="position:absolute" from="2955,11640" to="3315,12000"/>
            </v:group>
            <v:oval id="_x0000_s1106" style="position:absolute;left:5010;top:10980;width:2445;height:960"/>
            <v:shapetype id="_x0000_t202" coordsize="21600,21600" o:spt="202" path="m,l,21600r21600,l21600,xe">
              <v:stroke joinstyle="miter"/>
              <v:path gradientshapeok="t" o:connecttype="rect"/>
            </v:shapetype>
            <v:shape id="_x0000_s1107" type="#_x0000_t202" style="position:absolute;left:2115;top:12180;width:1425;height:420" stroked="f">
              <v:textbox style="mso-next-textbox:#_x0000_s1107">
                <w:txbxContent>
                  <w:p w:rsidR="00726A62" w:rsidRPr="00DA7700" w:rsidRDefault="00726A62" w:rsidP="003A2D82">
                    <w:pPr>
                      <w:jc w:val="center"/>
                      <w:rPr>
                        <w:sz w:val="22"/>
                        <w:szCs w:val="22"/>
                      </w:rPr>
                    </w:pPr>
                    <w:r w:rsidRPr="00DA7700">
                      <w:rPr>
                        <w:sz w:val="22"/>
                        <w:szCs w:val="22"/>
                      </w:rPr>
                      <w:t>Elderly</w:t>
                    </w:r>
                  </w:p>
                </w:txbxContent>
              </v:textbox>
            </v:shape>
            <v:shape id="_x0000_s1108" type="#_x0000_t202" style="position:absolute;left:5460;top:11190;width:1605;height:540" stroked="f">
              <v:textbox style="mso-next-textbox:#_x0000_s1108">
                <w:txbxContent>
                  <w:p w:rsidR="00726A62" w:rsidRPr="00DA7700" w:rsidRDefault="00726A62" w:rsidP="003A2D82">
                    <w:pPr>
                      <w:jc w:val="center"/>
                      <w:rPr>
                        <w:sz w:val="22"/>
                        <w:szCs w:val="22"/>
                      </w:rPr>
                    </w:pPr>
                    <w:r w:rsidRPr="00DA7700">
                      <w:rPr>
                        <w:sz w:val="22"/>
                        <w:szCs w:val="22"/>
                      </w:rPr>
                      <w:t xml:space="preserve"> </w:t>
                    </w:r>
                    <w:r>
                      <w:rPr>
                        <w:sz w:val="22"/>
                        <w:szCs w:val="22"/>
                      </w:rPr>
                      <w:t>Issue Request</w:t>
                    </w:r>
                  </w:p>
                </w:txbxContent>
              </v:textbox>
            </v:shape>
            <v:line id="_x0000_s1109" style="position:absolute" from="3270,11490" to="5025,11490"/>
            <w10:wrap type="topAndBottom"/>
          </v:group>
        </w:pict>
      </w:r>
      <w:r w:rsidR="003A2D82">
        <w:rPr>
          <w:b/>
        </w:rPr>
        <w:t>Diagram:</w:t>
      </w:r>
    </w:p>
    <w:p w:rsidR="003A2D82" w:rsidRDefault="003A2D82" w:rsidP="003A2D82"/>
    <w:p w:rsidR="003A2D82" w:rsidRDefault="003A2D82" w:rsidP="003A2D82">
      <w:pPr>
        <w:rPr>
          <w:b/>
        </w:rPr>
      </w:pPr>
    </w:p>
    <w:p w:rsidR="003A2D82" w:rsidRDefault="003A2D82" w:rsidP="003A2D82">
      <w:pPr>
        <w:rPr>
          <w:b/>
        </w:rPr>
      </w:pPr>
      <w:r>
        <w:rPr>
          <w:b/>
        </w:rPr>
        <w:t xml:space="preserve">Brief </w:t>
      </w:r>
      <w:r w:rsidR="005F6528">
        <w:rPr>
          <w:b/>
        </w:rPr>
        <w:t xml:space="preserve">Feature </w:t>
      </w:r>
      <w:r>
        <w:rPr>
          <w:b/>
        </w:rPr>
        <w:t>Description</w:t>
      </w:r>
    </w:p>
    <w:p w:rsidR="003A2D82" w:rsidRDefault="00DA7700" w:rsidP="003A2D82">
      <w:r>
        <w:t>The elderly</w:t>
      </w:r>
      <w:r w:rsidR="00AC0C73">
        <w:fldChar w:fldCharType="begin"/>
      </w:r>
      <w:r w:rsidR="003A2D82">
        <w:instrText xml:space="preserve"> XE "Reader" </w:instrText>
      </w:r>
      <w:r w:rsidR="00AC0C73">
        <w:fldChar w:fldCharType="end"/>
      </w:r>
      <w:r w:rsidR="003A2D82">
        <w:t xml:space="preserve"> accesses the</w:t>
      </w:r>
      <w:r>
        <w:t xml:space="preserve"> Multi S</w:t>
      </w:r>
      <w:r w:rsidR="005F6528">
        <w:t>ervice-Robot Cluster system with a service/support request. The system must provide an easy to use interface for the elderly to communicate with the system.</w:t>
      </w:r>
    </w:p>
    <w:p w:rsidR="005F6528" w:rsidRDefault="005F6528" w:rsidP="003A2D82">
      <w:r>
        <w:t>The system must support “</w:t>
      </w:r>
      <w:r w:rsidRPr="005F6528">
        <w:rPr>
          <w:i/>
        </w:rPr>
        <w:t>voice</w:t>
      </w:r>
      <w:r>
        <w:t>” and “</w:t>
      </w:r>
      <w:r w:rsidRPr="005F6528">
        <w:rPr>
          <w:i/>
        </w:rPr>
        <w:t>text</w:t>
      </w:r>
      <w:r>
        <w:t>” input as modes to accept these requests.</w:t>
      </w:r>
      <w:r w:rsidR="009D1D06">
        <w:t xml:space="preserve"> The system must be able to establish the connection with the elderly or respond why it cannot establish a connection with the elderly.</w:t>
      </w:r>
    </w:p>
    <w:p w:rsidR="005F6528" w:rsidRDefault="005F6528" w:rsidP="003A2D82"/>
    <w:p w:rsidR="003A2D82" w:rsidRDefault="003A2D82" w:rsidP="003A2D82">
      <w:pPr>
        <w:rPr>
          <w:b/>
        </w:rPr>
      </w:pPr>
      <w:r>
        <w:rPr>
          <w:b/>
        </w:rPr>
        <w:t>Initial Step-By-Step Description</w:t>
      </w:r>
    </w:p>
    <w:p w:rsidR="003A2D82" w:rsidRDefault="00A246C7" w:rsidP="003A2D82">
      <w:r>
        <w:t>Before this feature can be used</w:t>
      </w:r>
      <w:r w:rsidR="00DA7700">
        <w:t>, the Elderly</w:t>
      </w:r>
      <w:r w:rsidR="00AC0C73">
        <w:fldChar w:fldCharType="begin"/>
      </w:r>
      <w:r w:rsidR="003A2D82">
        <w:instrText xml:space="preserve"> XE "Reader" </w:instrText>
      </w:r>
      <w:r w:rsidR="00AC0C73">
        <w:fldChar w:fldCharType="end"/>
      </w:r>
      <w:r w:rsidR="00A47F35">
        <w:t xml:space="preserve"> has </w:t>
      </w:r>
      <w:r w:rsidR="009E6547">
        <w:t xml:space="preserve">read the “User Guide” </w:t>
      </w:r>
      <w:r w:rsidR="00CF5300">
        <w:t xml:space="preserve">and familiarized himself with the various features </w:t>
      </w:r>
      <w:r w:rsidR="006F4BCF">
        <w:t>the Multi Service-Robot Cluster System provides.</w:t>
      </w:r>
    </w:p>
    <w:p w:rsidR="003A2D82" w:rsidRDefault="003A2D82" w:rsidP="003A2D82"/>
    <w:p w:rsidR="009E6547" w:rsidRDefault="009E6547" w:rsidP="003A2D82">
      <w:pPr>
        <w:numPr>
          <w:ilvl w:val="0"/>
          <w:numId w:val="12"/>
        </w:numPr>
        <w:rPr>
          <w:spacing w:val="-3"/>
        </w:rPr>
      </w:pPr>
      <w:r>
        <w:rPr>
          <w:spacing w:val="-3"/>
        </w:rPr>
        <w:t>The Elderly establishes a connection the system by voice command or text input.</w:t>
      </w:r>
    </w:p>
    <w:p w:rsidR="009E6547" w:rsidRDefault="009E6547" w:rsidP="003A2D82">
      <w:pPr>
        <w:numPr>
          <w:ilvl w:val="0"/>
          <w:numId w:val="12"/>
        </w:numPr>
        <w:rPr>
          <w:spacing w:val="-3"/>
        </w:rPr>
      </w:pPr>
      <w:r>
        <w:rPr>
          <w:spacing w:val="-3"/>
        </w:rPr>
        <w:t>The system responds with a greeting, “</w:t>
      </w:r>
      <w:r w:rsidRPr="005779E0">
        <w:rPr>
          <w:i/>
          <w:spacing w:val="-3"/>
        </w:rPr>
        <w:t>Welcome</w:t>
      </w:r>
      <w:r w:rsidR="006F4BCF" w:rsidRPr="005779E0">
        <w:rPr>
          <w:i/>
          <w:spacing w:val="-3"/>
        </w:rPr>
        <w:t xml:space="preserve">!! </w:t>
      </w:r>
      <w:r w:rsidRPr="005779E0">
        <w:rPr>
          <w:i/>
          <w:spacing w:val="-3"/>
        </w:rPr>
        <w:t>Pintos at your service. How c</w:t>
      </w:r>
      <w:r w:rsidR="006F4BCF" w:rsidRPr="005779E0">
        <w:rPr>
          <w:i/>
          <w:spacing w:val="-3"/>
        </w:rPr>
        <w:t>an we</w:t>
      </w:r>
      <w:r w:rsidRPr="005779E0">
        <w:rPr>
          <w:i/>
          <w:spacing w:val="-3"/>
        </w:rPr>
        <w:t xml:space="preserve"> help you?</w:t>
      </w:r>
      <w:r>
        <w:rPr>
          <w:spacing w:val="-3"/>
        </w:rPr>
        <w:t>”</w:t>
      </w:r>
    </w:p>
    <w:p w:rsidR="003A2D82" w:rsidRDefault="003A2D82" w:rsidP="003A2D82">
      <w:pPr>
        <w:numPr>
          <w:ilvl w:val="0"/>
          <w:numId w:val="12"/>
        </w:numPr>
        <w:rPr>
          <w:spacing w:val="-3"/>
        </w:rPr>
      </w:pPr>
      <w:r>
        <w:rPr>
          <w:spacing w:val="-3"/>
        </w:rPr>
        <w:t>The</w:t>
      </w:r>
      <w:r w:rsidR="00A47F35">
        <w:rPr>
          <w:spacing w:val="-3"/>
        </w:rPr>
        <w:t xml:space="preserve"> Elderly</w:t>
      </w:r>
      <w:r w:rsidR="00AC0C73">
        <w:rPr>
          <w:spacing w:val="-3"/>
        </w:rPr>
        <w:fldChar w:fldCharType="begin"/>
      </w:r>
      <w:r>
        <w:rPr>
          <w:spacing w:val="-3"/>
        </w:rPr>
        <w:instrText xml:space="preserve"> XE "</w:instrText>
      </w:r>
      <w:r>
        <w:instrText>Reader"</w:instrText>
      </w:r>
      <w:r>
        <w:rPr>
          <w:spacing w:val="-3"/>
        </w:rPr>
        <w:instrText xml:space="preserve"> </w:instrText>
      </w:r>
      <w:r w:rsidR="00AC0C73">
        <w:rPr>
          <w:spacing w:val="-3"/>
        </w:rPr>
        <w:fldChar w:fldCharType="end"/>
      </w:r>
      <w:r w:rsidR="00A47F35">
        <w:rPr>
          <w:spacing w:val="-3"/>
        </w:rPr>
        <w:t xml:space="preserve"> chooses to view</w:t>
      </w:r>
      <w:r>
        <w:rPr>
          <w:spacing w:val="-3"/>
        </w:rPr>
        <w:t xml:space="preserve"> </w:t>
      </w:r>
      <w:r w:rsidR="00A47F35">
        <w:rPr>
          <w:spacing w:val="-3"/>
        </w:rPr>
        <w:t xml:space="preserve">items in his home </w:t>
      </w:r>
      <w:r>
        <w:rPr>
          <w:spacing w:val="-3"/>
        </w:rPr>
        <w:t xml:space="preserve">by </w:t>
      </w:r>
      <w:r w:rsidR="00A47F35">
        <w:rPr>
          <w:spacing w:val="-3"/>
        </w:rPr>
        <w:t>n</w:t>
      </w:r>
      <w:r>
        <w:rPr>
          <w:spacing w:val="-3"/>
        </w:rPr>
        <w:t>ame, category</w:t>
      </w:r>
      <w:r w:rsidR="00AC0C73">
        <w:rPr>
          <w:spacing w:val="-3"/>
        </w:rPr>
        <w:fldChar w:fldCharType="begin"/>
      </w:r>
      <w:r>
        <w:rPr>
          <w:spacing w:val="-3"/>
        </w:rPr>
        <w:instrText xml:space="preserve"> XE "</w:instrText>
      </w:r>
      <w:r>
        <w:instrText>Category"</w:instrText>
      </w:r>
      <w:r>
        <w:rPr>
          <w:spacing w:val="-3"/>
        </w:rPr>
        <w:instrText xml:space="preserve"> </w:instrText>
      </w:r>
      <w:r w:rsidR="00AC0C73">
        <w:rPr>
          <w:spacing w:val="-3"/>
        </w:rPr>
        <w:fldChar w:fldCharType="end"/>
      </w:r>
      <w:r>
        <w:rPr>
          <w:spacing w:val="-3"/>
        </w:rPr>
        <w:t>, or keyword.</w:t>
      </w:r>
    </w:p>
    <w:p w:rsidR="003A2D82" w:rsidRDefault="003A2D82" w:rsidP="003A2D82">
      <w:pPr>
        <w:numPr>
          <w:ilvl w:val="0"/>
          <w:numId w:val="12"/>
        </w:numPr>
        <w:rPr>
          <w:spacing w:val="-3"/>
        </w:rPr>
      </w:pPr>
      <w:r>
        <w:rPr>
          <w:spacing w:val="-3"/>
        </w:rPr>
        <w:t xml:space="preserve">The system displays the choices to the </w:t>
      </w:r>
      <w:r w:rsidR="00A47F35">
        <w:rPr>
          <w:spacing w:val="-3"/>
        </w:rPr>
        <w:t>Elderly</w:t>
      </w:r>
      <w:r w:rsidR="00AC0C73">
        <w:rPr>
          <w:spacing w:val="-3"/>
        </w:rPr>
        <w:fldChar w:fldCharType="begin"/>
      </w:r>
      <w:r>
        <w:rPr>
          <w:spacing w:val="-3"/>
        </w:rPr>
        <w:instrText xml:space="preserve"> XE "</w:instrText>
      </w:r>
      <w:r>
        <w:instrText>Reader"</w:instrText>
      </w:r>
      <w:r>
        <w:rPr>
          <w:spacing w:val="-3"/>
        </w:rPr>
        <w:instrText xml:space="preserve"> </w:instrText>
      </w:r>
      <w:r w:rsidR="00AC0C73">
        <w:rPr>
          <w:spacing w:val="-3"/>
        </w:rPr>
        <w:fldChar w:fldCharType="end"/>
      </w:r>
      <w:r>
        <w:rPr>
          <w:spacing w:val="-3"/>
        </w:rPr>
        <w:t>.</w:t>
      </w:r>
    </w:p>
    <w:p w:rsidR="006F4BCF" w:rsidRDefault="006F4BCF" w:rsidP="003A2D82">
      <w:pPr>
        <w:numPr>
          <w:ilvl w:val="0"/>
          <w:numId w:val="12"/>
        </w:numPr>
        <w:rPr>
          <w:spacing w:val="-3"/>
        </w:rPr>
      </w:pPr>
      <w:r>
        <w:rPr>
          <w:spacing w:val="-3"/>
        </w:rPr>
        <w:t>The Elderly responds, “</w:t>
      </w:r>
      <w:r w:rsidRPr="005779E0">
        <w:rPr>
          <w:i/>
          <w:spacing w:val="-3"/>
        </w:rPr>
        <w:t>Great, This Works. I do not need anything now. I’m done!”</w:t>
      </w:r>
    </w:p>
    <w:p w:rsidR="006F4BCF" w:rsidRDefault="006F4BCF" w:rsidP="003A2D82">
      <w:pPr>
        <w:numPr>
          <w:ilvl w:val="0"/>
          <w:numId w:val="12"/>
        </w:numPr>
        <w:rPr>
          <w:spacing w:val="-3"/>
        </w:rPr>
      </w:pPr>
      <w:r>
        <w:rPr>
          <w:spacing w:val="-3"/>
        </w:rPr>
        <w:t>The system responds with a greeting, “</w:t>
      </w:r>
      <w:r w:rsidRPr="005779E0">
        <w:rPr>
          <w:i/>
          <w:spacing w:val="-3"/>
        </w:rPr>
        <w:t>You’re welcome. Good Bye.</w:t>
      </w:r>
      <w:r>
        <w:rPr>
          <w:spacing w:val="-3"/>
        </w:rPr>
        <w:t>”</w:t>
      </w:r>
    </w:p>
    <w:p w:rsidR="006F4BCF" w:rsidRDefault="006F4BCF" w:rsidP="003A2D82">
      <w:pPr>
        <w:rPr>
          <w:b/>
        </w:rPr>
      </w:pPr>
    </w:p>
    <w:p w:rsidR="00000011" w:rsidRDefault="00000011" w:rsidP="003A2D82">
      <w:pPr>
        <w:rPr>
          <w:bCs/>
        </w:rPr>
      </w:pPr>
    </w:p>
    <w:p w:rsidR="007D451B" w:rsidRDefault="007D451B" w:rsidP="003A2D82">
      <w:pPr>
        <w:rPr>
          <w:bCs/>
        </w:rPr>
      </w:pPr>
    </w:p>
    <w:p w:rsidR="007D451B" w:rsidRDefault="007D451B" w:rsidP="003A2D82">
      <w:pPr>
        <w:rPr>
          <w:bCs/>
        </w:rPr>
      </w:pPr>
    </w:p>
    <w:p w:rsidR="00A005F1" w:rsidRDefault="00A005F1" w:rsidP="003A2D82">
      <w:pPr>
        <w:rPr>
          <w:bCs/>
        </w:rPr>
      </w:pPr>
    </w:p>
    <w:p w:rsidR="00A005F1" w:rsidRDefault="00A005F1" w:rsidP="003A2D82">
      <w:pPr>
        <w:rPr>
          <w:bCs/>
        </w:rPr>
      </w:pPr>
    </w:p>
    <w:p w:rsidR="00A005F1" w:rsidRDefault="00A005F1" w:rsidP="003A2D82">
      <w:pPr>
        <w:rPr>
          <w:bCs/>
        </w:rPr>
      </w:pPr>
    </w:p>
    <w:p w:rsidR="00A005F1" w:rsidRDefault="00A005F1" w:rsidP="003A2D82">
      <w:pPr>
        <w:rPr>
          <w:bCs/>
        </w:rPr>
      </w:pPr>
    </w:p>
    <w:p w:rsidR="00FC198E" w:rsidRDefault="00FC198E" w:rsidP="003A2D82">
      <w:pPr>
        <w:rPr>
          <w:bCs/>
        </w:rPr>
      </w:pPr>
    </w:p>
    <w:p w:rsidR="00FC198E" w:rsidRDefault="00FC198E" w:rsidP="003A2D82">
      <w:pPr>
        <w:rPr>
          <w:bCs/>
        </w:rPr>
      </w:pPr>
    </w:p>
    <w:p w:rsidR="00FC198E" w:rsidRDefault="00FC198E" w:rsidP="003A2D82">
      <w:pPr>
        <w:rPr>
          <w:bCs/>
        </w:rPr>
      </w:pPr>
    </w:p>
    <w:p w:rsidR="00FC198E" w:rsidRDefault="00FC198E" w:rsidP="003A2D82">
      <w:pPr>
        <w:rPr>
          <w:bCs/>
        </w:rPr>
      </w:pPr>
    </w:p>
    <w:p w:rsidR="00FC198E" w:rsidRDefault="00FC198E" w:rsidP="003A2D82">
      <w:pPr>
        <w:rPr>
          <w:bCs/>
        </w:rPr>
      </w:pPr>
    </w:p>
    <w:p w:rsidR="00FC198E" w:rsidRDefault="00FC198E" w:rsidP="003A2D82">
      <w:pPr>
        <w:rPr>
          <w:bCs/>
        </w:rPr>
      </w:pPr>
    </w:p>
    <w:p w:rsidR="00A005F1" w:rsidRDefault="00A005F1" w:rsidP="003A2D82">
      <w:pPr>
        <w:rPr>
          <w:bCs/>
        </w:rPr>
      </w:pPr>
    </w:p>
    <w:p w:rsidR="00A005F1" w:rsidRDefault="00A005F1" w:rsidP="003A2D82">
      <w:pPr>
        <w:rPr>
          <w:bCs/>
        </w:rPr>
      </w:pPr>
    </w:p>
    <w:p w:rsidR="007D451B" w:rsidRPr="003A2D82" w:rsidRDefault="00932457" w:rsidP="007D451B">
      <w:r>
        <w:rPr>
          <w:b/>
        </w:rPr>
        <w:lastRenderedPageBreak/>
        <w:t>Feature</w:t>
      </w:r>
      <w:r w:rsidR="007D451B">
        <w:rPr>
          <w:b/>
        </w:rPr>
        <w:t xml:space="preserve">: </w:t>
      </w:r>
      <w:r w:rsidR="007D451B">
        <w:t xml:space="preserve"> </w:t>
      </w:r>
      <w:r w:rsidR="00CB52B7">
        <w:t>Add</w:t>
      </w:r>
      <w:r w:rsidR="007D451B">
        <w:t xml:space="preserve"> Item</w:t>
      </w:r>
    </w:p>
    <w:p w:rsidR="007D451B" w:rsidRDefault="00AC0C73" w:rsidP="007D451B">
      <w:r>
        <w:rPr>
          <w:noProof/>
        </w:rPr>
        <w:pict>
          <v:group id="_x0000_s1147" style="position:absolute;margin-left:13.5pt;margin-top:28.65pt;width:267pt;height:92.25pt;z-index:251665408" coordorigin="2115,10755" coordsize="5340,1845">
            <v:group id="_x0000_s1148" style="position:absolute;left:2595;top:10755;width:480;height:1245" coordorigin="2595,10560" coordsize="720,1440">
              <v:oval id="_x0000_s1149" style="position:absolute;left:2775;top:10560;width:360;height:360"/>
              <v:line id="_x0000_s1150" style="position:absolute" from="2955,10920" to="2955,11640"/>
              <v:line id="_x0000_s1151" style="position:absolute" from="2595,11100" to="3315,11100"/>
              <v:line id="_x0000_s1152" style="position:absolute;flip:x" from="2595,11640" to="2955,12000"/>
              <v:line id="_x0000_s1153" style="position:absolute" from="2955,11640" to="3315,12000"/>
            </v:group>
            <v:oval id="_x0000_s1154" style="position:absolute;left:5010;top:10980;width:2445;height:960"/>
            <v:shape id="_x0000_s1155" type="#_x0000_t202" style="position:absolute;left:2115;top:12180;width:1425;height:420" stroked="f">
              <v:textbox style="mso-next-textbox:#_x0000_s1155">
                <w:txbxContent>
                  <w:p w:rsidR="00726A62" w:rsidRPr="00DA7700" w:rsidRDefault="00726A62" w:rsidP="007D451B">
                    <w:pPr>
                      <w:jc w:val="center"/>
                      <w:rPr>
                        <w:sz w:val="22"/>
                        <w:szCs w:val="22"/>
                      </w:rPr>
                    </w:pPr>
                    <w:r w:rsidRPr="00DA7700">
                      <w:rPr>
                        <w:sz w:val="22"/>
                        <w:szCs w:val="22"/>
                      </w:rPr>
                      <w:t>Elderly</w:t>
                    </w:r>
                  </w:p>
                </w:txbxContent>
              </v:textbox>
            </v:shape>
            <v:shape id="_x0000_s1156" type="#_x0000_t202" style="position:absolute;left:5460;top:11190;width:1605;height:540" stroked="f">
              <v:textbox style="mso-next-textbox:#_x0000_s1156">
                <w:txbxContent>
                  <w:p w:rsidR="00726A62" w:rsidRPr="00DA7700" w:rsidRDefault="00726A62" w:rsidP="007D451B">
                    <w:pPr>
                      <w:jc w:val="center"/>
                      <w:rPr>
                        <w:sz w:val="22"/>
                        <w:szCs w:val="22"/>
                      </w:rPr>
                    </w:pPr>
                    <w:r w:rsidRPr="00DA7700">
                      <w:rPr>
                        <w:sz w:val="22"/>
                        <w:szCs w:val="22"/>
                      </w:rPr>
                      <w:t xml:space="preserve"> </w:t>
                    </w:r>
                    <w:r>
                      <w:rPr>
                        <w:sz w:val="22"/>
                        <w:szCs w:val="22"/>
                      </w:rPr>
                      <w:t>Add Item</w:t>
                    </w:r>
                  </w:p>
                </w:txbxContent>
              </v:textbox>
            </v:shape>
            <v:line id="_x0000_s1157" style="position:absolute" from="3270,11490" to="5025,11490"/>
            <w10:wrap type="topAndBottom"/>
          </v:group>
        </w:pict>
      </w:r>
      <w:r w:rsidR="007D451B">
        <w:rPr>
          <w:b/>
        </w:rPr>
        <w:t>Diagram:</w:t>
      </w:r>
    </w:p>
    <w:p w:rsidR="007D451B" w:rsidRDefault="007D451B" w:rsidP="007D451B"/>
    <w:p w:rsidR="007D451B" w:rsidRDefault="007D451B" w:rsidP="007D451B">
      <w:pPr>
        <w:rPr>
          <w:b/>
        </w:rPr>
      </w:pPr>
    </w:p>
    <w:p w:rsidR="007D451B" w:rsidRDefault="007D451B" w:rsidP="007D451B">
      <w:pPr>
        <w:rPr>
          <w:b/>
        </w:rPr>
      </w:pPr>
      <w:r>
        <w:rPr>
          <w:b/>
        </w:rPr>
        <w:t xml:space="preserve">Brief </w:t>
      </w:r>
      <w:r w:rsidR="00A005F1">
        <w:rPr>
          <w:b/>
        </w:rPr>
        <w:t xml:space="preserve">Feature </w:t>
      </w:r>
      <w:r>
        <w:rPr>
          <w:b/>
        </w:rPr>
        <w:t>Description</w:t>
      </w:r>
    </w:p>
    <w:p w:rsidR="00A005F1" w:rsidRDefault="007D451B" w:rsidP="00A005F1">
      <w:r>
        <w:t xml:space="preserve">The elderly </w:t>
      </w:r>
      <w:r w:rsidR="00CB52B7">
        <w:t xml:space="preserve">accesses the Multi </w:t>
      </w:r>
      <w:r w:rsidR="00763185">
        <w:t>Service-Robot Cluster system to</w:t>
      </w:r>
      <w:r w:rsidR="00A005F1">
        <w:t xml:space="preserve"> add/replace</w:t>
      </w:r>
      <w:r w:rsidR="00CB52B7">
        <w:t xml:space="preserve"> an item in his home</w:t>
      </w:r>
      <w:r w:rsidR="00763185">
        <w:t xml:space="preserve"> that he</w:t>
      </w:r>
      <w:r w:rsidR="00CB52B7">
        <w:t xml:space="preserve"> may </w:t>
      </w:r>
      <w:r w:rsidR="00763185">
        <w:t xml:space="preserve">in the future </w:t>
      </w:r>
      <w:r w:rsidR="00CB52B7">
        <w:t>ask Pinto to fetch.</w:t>
      </w:r>
      <w:r w:rsidR="00A005F1" w:rsidRPr="00A005F1">
        <w:t xml:space="preserve"> </w:t>
      </w:r>
      <w:r w:rsidR="00A005F1">
        <w:t>The system must provide an easy to use interface for the elderly to regist</w:t>
      </w:r>
      <w:r w:rsidR="00796154">
        <w:t>er an</w:t>
      </w:r>
      <w:r w:rsidR="00A005F1">
        <w:t xml:space="preserve"> item with the system. </w:t>
      </w:r>
      <w:r w:rsidR="009D1D06">
        <w:t>The system must be able to add the item to its list</w:t>
      </w:r>
      <w:r w:rsidR="00C709E9">
        <w:t>,</w:t>
      </w:r>
      <w:r w:rsidR="009D1D06">
        <w:t xml:space="preserve"> or respond why it cannot add item to its list.</w:t>
      </w:r>
    </w:p>
    <w:p w:rsidR="00CB52B7" w:rsidRDefault="00CB52B7" w:rsidP="007D451B"/>
    <w:p w:rsidR="007D451B" w:rsidRDefault="007D451B" w:rsidP="007D451B">
      <w:pPr>
        <w:rPr>
          <w:b/>
        </w:rPr>
      </w:pPr>
      <w:r>
        <w:rPr>
          <w:b/>
        </w:rPr>
        <w:t>Initial Step-By-Step Description</w:t>
      </w:r>
    </w:p>
    <w:p w:rsidR="00A246C7" w:rsidRDefault="00A246C7" w:rsidP="007D451B">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A246C7" w:rsidRPr="00A246C7" w:rsidRDefault="00A246C7" w:rsidP="007D451B">
      <w:r w:rsidRPr="00A246C7">
        <w:t>and</w:t>
      </w:r>
    </w:p>
    <w:p w:rsidR="00CB52B7" w:rsidRDefault="00A246C7" w:rsidP="00CB52B7">
      <w:r>
        <w:t>T</w:t>
      </w:r>
      <w:r w:rsidR="007D451B">
        <w:t>he Elderly</w:t>
      </w:r>
      <w:r w:rsidR="00AC0C73">
        <w:fldChar w:fldCharType="begin"/>
      </w:r>
      <w:r w:rsidR="007D451B">
        <w:instrText xml:space="preserve"> XE "Reader" </w:instrText>
      </w:r>
      <w:r w:rsidR="00AC0C73">
        <w:fldChar w:fldCharType="end"/>
      </w:r>
      <w:r w:rsidR="007D451B">
        <w:t xml:space="preserve"> has </w:t>
      </w:r>
      <w:r w:rsidR="00CB52B7">
        <w:t>already established a connection with the Mul</w:t>
      </w:r>
      <w:r w:rsidR="00A005F1">
        <w:t>ti Service-Robot Cluster System using the “</w:t>
      </w:r>
      <w:r w:rsidR="00A005F1" w:rsidRPr="00A246C7">
        <w:rPr>
          <w:i/>
        </w:rPr>
        <w:t>Issue Request</w:t>
      </w:r>
      <w:r w:rsidR="00A9021A">
        <w:rPr>
          <w:i/>
        </w:rPr>
        <w:t>/Communicate</w:t>
      </w:r>
      <w:r w:rsidR="00A005F1">
        <w:t>”</w:t>
      </w:r>
      <w:r>
        <w:t xml:space="preserve"> </w:t>
      </w:r>
      <w:r w:rsidR="00A005F1">
        <w:t>feature.</w:t>
      </w:r>
    </w:p>
    <w:p w:rsidR="00B054B6" w:rsidRDefault="00694C23" w:rsidP="00CB52B7">
      <w:r>
        <w:t>a</w:t>
      </w:r>
      <w:r w:rsidR="00B054B6">
        <w:t xml:space="preserve">nd </w:t>
      </w:r>
    </w:p>
    <w:p w:rsidR="00B054B6" w:rsidRDefault="00B054B6" w:rsidP="00B054B6">
      <w:r>
        <w:t xml:space="preserve">The Elderly has brought </w:t>
      </w:r>
      <w:r w:rsidR="002C4857">
        <w:t>the item to his</w:t>
      </w:r>
      <w:r>
        <w:t xml:space="preserve"> house.</w:t>
      </w:r>
    </w:p>
    <w:p w:rsidR="00B054B6" w:rsidRDefault="00B054B6" w:rsidP="00CB52B7"/>
    <w:p w:rsidR="00892C3D" w:rsidRDefault="00CB52B7" w:rsidP="00CB52B7">
      <w:pPr>
        <w:numPr>
          <w:ilvl w:val="0"/>
          <w:numId w:val="17"/>
        </w:numPr>
        <w:rPr>
          <w:spacing w:val="-3"/>
        </w:rPr>
      </w:pPr>
      <w:r>
        <w:rPr>
          <w:spacing w:val="-3"/>
        </w:rPr>
        <w:t>The Elderly</w:t>
      </w:r>
      <w:r w:rsidR="00AC0C73">
        <w:rPr>
          <w:spacing w:val="-3"/>
        </w:rPr>
        <w:fldChar w:fldCharType="begin"/>
      </w:r>
      <w:r>
        <w:rPr>
          <w:spacing w:val="-3"/>
        </w:rPr>
        <w:instrText xml:space="preserve"> XE "</w:instrText>
      </w:r>
      <w:r>
        <w:instrText>Reader"</w:instrText>
      </w:r>
      <w:r>
        <w:rPr>
          <w:spacing w:val="-3"/>
        </w:rPr>
        <w:instrText xml:space="preserve"> </w:instrText>
      </w:r>
      <w:r w:rsidR="00AC0C73">
        <w:rPr>
          <w:spacing w:val="-3"/>
        </w:rPr>
        <w:fldChar w:fldCharType="end"/>
      </w:r>
      <w:r w:rsidR="00A246C7">
        <w:rPr>
          <w:spacing w:val="-3"/>
        </w:rPr>
        <w:t xml:space="preserve"> chooses to register a new</w:t>
      </w:r>
      <w:r>
        <w:rPr>
          <w:spacing w:val="-3"/>
        </w:rPr>
        <w:t xml:space="preserve"> </w:t>
      </w:r>
      <w:r w:rsidR="00E5404E">
        <w:rPr>
          <w:spacing w:val="-3"/>
        </w:rPr>
        <w:t>item to the list</w:t>
      </w:r>
      <w:r w:rsidR="00A246C7">
        <w:rPr>
          <w:spacing w:val="-3"/>
        </w:rPr>
        <w:t xml:space="preserve"> of items the</w:t>
      </w:r>
      <w:r w:rsidR="00E5404E">
        <w:rPr>
          <w:spacing w:val="-3"/>
        </w:rPr>
        <w:t xml:space="preserve"> </w:t>
      </w:r>
      <w:r>
        <w:rPr>
          <w:spacing w:val="-3"/>
        </w:rPr>
        <w:t>Multi Service-Robot Cluster system recognizes.</w:t>
      </w:r>
    </w:p>
    <w:p w:rsidR="00B054B6" w:rsidRDefault="00892C3D" w:rsidP="00892C3D">
      <w:pPr>
        <w:numPr>
          <w:ilvl w:val="0"/>
          <w:numId w:val="17"/>
        </w:numPr>
        <w:rPr>
          <w:spacing w:val="-3"/>
        </w:rPr>
      </w:pPr>
      <w:r>
        <w:rPr>
          <w:spacing w:val="-3"/>
        </w:rPr>
        <w:t xml:space="preserve">The system </w:t>
      </w:r>
      <w:r w:rsidR="00B054B6">
        <w:rPr>
          <w:spacing w:val="-3"/>
        </w:rPr>
        <w:t>responds with “</w:t>
      </w:r>
      <w:r w:rsidR="00B054B6">
        <w:rPr>
          <w:i/>
          <w:spacing w:val="-3"/>
        </w:rPr>
        <w:t>Please enter</w:t>
      </w:r>
      <w:r w:rsidR="00B054B6" w:rsidRPr="00B054B6">
        <w:rPr>
          <w:i/>
          <w:spacing w:val="-3"/>
        </w:rPr>
        <w:t xml:space="preserve"> item name</w:t>
      </w:r>
      <w:r w:rsidR="00B054B6">
        <w:rPr>
          <w:i/>
          <w:spacing w:val="-3"/>
        </w:rPr>
        <w:t>, description</w:t>
      </w:r>
      <w:r w:rsidR="00B054B6" w:rsidRPr="00B054B6">
        <w:rPr>
          <w:i/>
          <w:spacing w:val="-3"/>
        </w:rPr>
        <w:t xml:space="preserve"> and location.</w:t>
      </w:r>
      <w:r w:rsidR="00B054B6">
        <w:rPr>
          <w:spacing w:val="-3"/>
        </w:rPr>
        <w:t>”</w:t>
      </w:r>
    </w:p>
    <w:p w:rsidR="00892C3D" w:rsidRDefault="00B054B6" w:rsidP="00892C3D">
      <w:pPr>
        <w:numPr>
          <w:ilvl w:val="0"/>
          <w:numId w:val="17"/>
        </w:numPr>
        <w:rPr>
          <w:spacing w:val="-3"/>
        </w:rPr>
      </w:pPr>
      <w:r>
        <w:rPr>
          <w:spacing w:val="-3"/>
        </w:rPr>
        <w:t>Th</w:t>
      </w:r>
      <w:r w:rsidR="00576C7E">
        <w:rPr>
          <w:spacing w:val="-3"/>
        </w:rPr>
        <w:t xml:space="preserve">e Elderly provides the name, </w:t>
      </w:r>
      <w:r>
        <w:rPr>
          <w:spacing w:val="-3"/>
        </w:rPr>
        <w:t>description and location of the item</w:t>
      </w:r>
      <w:r w:rsidR="00CB52B7">
        <w:rPr>
          <w:spacing w:val="-3"/>
        </w:rPr>
        <w:t>.</w:t>
      </w:r>
    </w:p>
    <w:p w:rsidR="00B054B6" w:rsidRDefault="00B054B6" w:rsidP="00892C3D">
      <w:pPr>
        <w:numPr>
          <w:ilvl w:val="0"/>
          <w:numId w:val="17"/>
        </w:numPr>
        <w:rPr>
          <w:spacing w:val="-3"/>
        </w:rPr>
      </w:pPr>
      <w:r>
        <w:rPr>
          <w:spacing w:val="-3"/>
        </w:rPr>
        <w:t>The system responds with “</w:t>
      </w:r>
      <w:r w:rsidRPr="00B054B6">
        <w:rPr>
          <w:i/>
          <w:spacing w:val="-3"/>
        </w:rPr>
        <w:t>Your item has been added to the list.</w:t>
      </w:r>
      <w:r>
        <w:rPr>
          <w:spacing w:val="-3"/>
        </w:rPr>
        <w:t>”</w:t>
      </w:r>
    </w:p>
    <w:p w:rsidR="00892C3D" w:rsidRPr="00892C3D" w:rsidRDefault="00892C3D" w:rsidP="00892C3D">
      <w:pPr>
        <w:ind w:left="360"/>
        <w:rPr>
          <w:bCs/>
        </w:rPr>
      </w:pPr>
    </w:p>
    <w:p w:rsidR="007D451B" w:rsidRDefault="007D451B" w:rsidP="00892C3D">
      <w:pPr>
        <w:rPr>
          <w:bCs/>
        </w:rPr>
      </w:pPr>
      <w:r>
        <w:rPr>
          <w:b/>
        </w:rPr>
        <w:t>Xr</w:t>
      </w:r>
      <w:r w:rsidR="00A246C7">
        <w:rPr>
          <w:b/>
        </w:rPr>
        <w:t>e</w:t>
      </w:r>
      <w:r>
        <w:rPr>
          <w:b/>
        </w:rPr>
        <w:t>f:</w:t>
      </w:r>
      <w:r w:rsidR="00892C3D">
        <w:rPr>
          <w:bCs/>
        </w:rPr>
        <w:t xml:space="preserve"> Section 3.2.</w:t>
      </w:r>
      <w:r w:rsidR="00DE1148">
        <w:rPr>
          <w:bCs/>
        </w:rPr>
        <w:t>1</w:t>
      </w:r>
      <w:r w:rsidR="00CB52B7">
        <w:rPr>
          <w:bCs/>
        </w:rPr>
        <w:t xml:space="preserve">, </w:t>
      </w:r>
      <w:r w:rsidR="00602102">
        <w:rPr>
          <w:bCs/>
        </w:rPr>
        <w:t xml:space="preserve">Detailed Use Case: </w:t>
      </w:r>
      <w:r w:rsidR="00CB52B7">
        <w:rPr>
          <w:bCs/>
        </w:rPr>
        <w:t>Add</w:t>
      </w:r>
      <w:r w:rsidR="00892C3D">
        <w:rPr>
          <w:bCs/>
        </w:rPr>
        <w:t xml:space="preserve"> Item</w:t>
      </w:r>
    </w:p>
    <w:p w:rsidR="007D451B" w:rsidRDefault="007D451B" w:rsidP="003A2D82">
      <w:pPr>
        <w:rPr>
          <w:bCs/>
        </w:rPr>
      </w:pPr>
    </w:p>
    <w:p w:rsidR="006B1A4B" w:rsidRDefault="006B1A4B" w:rsidP="003A2D82">
      <w:pPr>
        <w:rPr>
          <w:bCs/>
        </w:rPr>
      </w:pPr>
    </w:p>
    <w:p w:rsidR="004C7399" w:rsidRDefault="004C7399" w:rsidP="003A2D82">
      <w:pPr>
        <w:rPr>
          <w:bCs/>
        </w:rPr>
      </w:pPr>
    </w:p>
    <w:p w:rsidR="004C7399" w:rsidRDefault="004C7399"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Default="006B1A4B" w:rsidP="003A2D82">
      <w:pPr>
        <w:rPr>
          <w:bCs/>
        </w:rPr>
      </w:pPr>
    </w:p>
    <w:p w:rsidR="006B1A4B" w:rsidRPr="003A2D82" w:rsidRDefault="00932457" w:rsidP="006B1A4B">
      <w:r>
        <w:rPr>
          <w:b/>
        </w:rPr>
        <w:lastRenderedPageBreak/>
        <w:t>Feature</w:t>
      </w:r>
      <w:r w:rsidR="006B1A4B">
        <w:rPr>
          <w:b/>
        </w:rPr>
        <w:t xml:space="preserve">: </w:t>
      </w:r>
      <w:r w:rsidR="006B1A4B">
        <w:t>Get Item</w:t>
      </w:r>
    </w:p>
    <w:p w:rsidR="006B1A4B" w:rsidRDefault="00AC0C73" w:rsidP="006B1A4B">
      <w:r>
        <w:rPr>
          <w:noProof/>
        </w:rPr>
        <w:pict>
          <v:group id="_x0000_s1169" style="position:absolute;margin-left:13.5pt;margin-top:28.65pt;width:267pt;height:92.25pt;z-index:251669504" coordorigin="2115,10755" coordsize="5340,1845">
            <v:group id="_x0000_s1170" style="position:absolute;left:2595;top:10755;width:480;height:1245" coordorigin="2595,10560" coordsize="720,1440">
              <v:oval id="_x0000_s1171" style="position:absolute;left:2775;top:10560;width:360;height:360"/>
              <v:line id="_x0000_s1172" style="position:absolute" from="2955,10920" to="2955,11640"/>
              <v:line id="_x0000_s1173" style="position:absolute" from="2595,11100" to="3315,11100"/>
              <v:line id="_x0000_s1174" style="position:absolute;flip:x" from="2595,11640" to="2955,12000"/>
              <v:line id="_x0000_s1175" style="position:absolute" from="2955,11640" to="3315,12000"/>
            </v:group>
            <v:oval id="_x0000_s1176" style="position:absolute;left:5010;top:10980;width:2445;height:960"/>
            <v:shape id="_x0000_s1177" type="#_x0000_t202" style="position:absolute;left:2115;top:12180;width:1425;height:420" stroked="f">
              <v:textbox style="mso-next-textbox:#_x0000_s1177">
                <w:txbxContent>
                  <w:p w:rsidR="00726A62" w:rsidRPr="00DA7700" w:rsidRDefault="00726A62" w:rsidP="006B1A4B">
                    <w:pPr>
                      <w:jc w:val="center"/>
                      <w:rPr>
                        <w:sz w:val="22"/>
                        <w:szCs w:val="22"/>
                      </w:rPr>
                    </w:pPr>
                    <w:r w:rsidRPr="00DA7700">
                      <w:rPr>
                        <w:sz w:val="22"/>
                        <w:szCs w:val="22"/>
                      </w:rPr>
                      <w:t>Elderly</w:t>
                    </w:r>
                  </w:p>
                </w:txbxContent>
              </v:textbox>
            </v:shape>
            <v:shape id="_x0000_s1178" type="#_x0000_t202" style="position:absolute;left:5460;top:11190;width:1605;height:540" stroked="f">
              <v:textbox style="mso-next-textbox:#_x0000_s1178">
                <w:txbxContent>
                  <w:p w:rsidR="00726A62" w:rsidRPr="00DA7700" w:rsidRDefault="00726A62" w:rsidP="006B1A4B">
                    <w:pPr>
                      <w:jc w:val="center"/>
                      <w:rPr>
                        <w:sz w:val="22"/>
                        <w:szCs w:val="22"/>
                      </w:rPr>
                    </w:pPr>
                    <w:r w:rsidRPr="00DA7700">
                      <w:rPr>
                        <w:sz w:val="22"/>
                        <w:szCs w:val="22"/>
                      </w:rPr>
                      <w:t xml:space="preserve"> </w:t>
                    </w:r>
                    <w:r>
                      <w:rPr>
                        <w:sz w:val="22"/>
                        <w:szCs w:val="22"/>
                      </w:rPr>
                      <w:t>Get Item</w:t>
                    </w:r>
                  </w:p>
                </w:txbxContent>
              </v:textbox>
            </v:shape>
            <v:line id="_x0000_s1179" style="position:absolute" from="3270,11490" to="5025,11490"/>
            <w10:wrap type="topAndBottom"/>
          </v:group>
        </w:pict>
      </w:r>
      <w:r w:rsidR="006B1A4B">
        <w:rPr>
          <w:b/>
        </w:rPr>
        <w:t>Diagram:</w:t>
      </w:r>
    </w:p>
    <w:p w:rsidR="006B1A4B" w:rsidRDefault="006B1A4B" w:rsidP="006B1A4B"/>
    <w:p w:rsidR="006B1A4B" w:rsidRDefault="006B1A4B" w:rsidP="006B1A4B">
      <w:pPr>
        <w:rPr>
          <w:b/>
        </w:rPr>
      </w:pPr>
    </w:p>
    <w:p w:rsidR="006B1A4B" w:rsidRDefault="006B1A4B" w:rsidP="006B1A4B">
      <w:pPr>
        <w:rPr>
          <w:b/>
        </w:rPr>
      </w:pPr>
      <w:r>
        <w:rPr>
          <w:b/>
        </w:rPr>
        <w:t xml:space="preserve">Brief </w:t>
      </w:r>
      <w:r w:rsidR="00A246C7">
        <w:rPr>
          <w:b/>
        </w:rPr>
        <w:t xml:space="preserve">Feature </w:t>
      </w:r>
      <w:r>
        <w:rPr>
          <w:b/>
        </w:rPr>
        <w:t>Description</w:t>
      </w:r>
    </w:p>
    <w:p w:rsidR="006B1A4B" w:rsidRDefault="006B1A4B" w:rsidP="006B1A4B">
      <w:r>
        <w:t xml:space="preserve">The elderly accesses the Multi </w:t>
      </w:r>
      <w:r w:rsidR="00E5404E">
        <w:t>Service-Robot Cluster system to</w:t>
      </w:r>
      <w:r>
        <w:t xml:space="preserve"> get an item </w:t>
      </w:r>
      <w:r w:rsidR="00602102">
        <w:t xml:space="preserve">in </w:t>
      </w:r>
      <w:r w:rsidR="00762FAE">
        <w:t xml:space="preserve">the senior </w:t>
      </w:r>
      <w:r w:rsidR="00602102">
        <w:t xml:space="preserve">home. </w:t>
      </w:r>
      <w:r w:rsidR="00796154">
        <w:t xml:space="preserve">The system must provide an easy to use interface for the elderly to instruct </w:t>
      </w:r>
      <w:r w:rsidR="00602102">
        <w:t xml:space="preserve">the system </w:t>
      </w:r>
      <w:r w:rsidR="00796154">
        <w:t>which item to retrieve.</w:t>
      </w:r>
      <w:r w:rsidR="009D1D06">
        <w:t xml:space="preserve"> The syste</w:t>
      </w:r>
      <w:r w:rsidR="00620380">
        <w:t xml:space="preserve">m must be able to get the item </w:t>
      </w:r>
      <w:r w:rsidR="009D1D06">
        <w:t>requested</w:t>
      </w:r>
      <w:r w:rsidR="00C709E9">
        <w:t>,</w:t>
      </w:r>
      <w:r w:rsidR="009D1D06">
        <w:t xml:space="preserve"> or respond why it cannot get the item.</w:t>
      </w:r>
    </w:p>
    <w:p w:rsidR="006B1A4B" w:rsidRDefault="006B1A4B" w:rsidP="006B1A4B"/>
    <w:p w:rsidR="006B1A4B" w:rsidRDefault="006B1A4B" w:rsidP="006B1A4B">
      <w:pPr>
        <w:rPr>
          <w:b/>
        </w:rPr>
      </w:pPr>
      <w:r>
        <w:rPr>
          <w:b/>
        </w:rPr>
        <w:t>Initial Step-By-Step Description</w:t>
      </w:r>
    </w:p>
    <w:p w:rsidR="00602102" w:rsidRDefault="00602102" w:rsidP="00602102">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602102" w:rsidRDefault="00602102" w:rsidP="00602102">
      <w:r>
        <w:t>a</w:t>
      </w:r>
      <w:r w:rsidRPr="00A246C7">
        <w:t>nd</w:t>
      </w:r>
    </w:p>
    <w:p w:rsidR="00602102" w:rsidRDefault="00602102" w:rsidP="00602102">
      <w:pPr>
        <w:rPr>
          <w:b/>
        </w:rPr>
      </w:pPr>
      <w:r>
        <w:t>The Elderly</w:t>
      </w:r>
      <w:r w:rsidR="00AC0C73">
        <w:fldChar w:fldCharType="begin"/>
      </w:r>
      <w:r>
        <w:instrText xml:space="preserve"> XE "Reader" </w:instrText>
      </w:r>
      <w:r w:rsidR="00AC0C73">
        <w:fldChar w:fldCharType="end"/>
      </w:r>
      <w:r>
        <w:t xml:space="preserve"> has already registered the item with the Multi Service-Robot Cluster System using the “</w:t>
      </w:r>
      <w:r>
        <w:rPr>
          <w:i/>
        </w:rPr>
        <w:t>Add Item</w:t>
      </w:r>
      <w:r>
        <w:t>” feature.</w:t>
      </w:r>
    </w:p>
    <w:p w:rsidR="00602102" w:rsidRPr="00A246C7" w:rsidRDefault="00602102" w:rsidP="00602102">
      <w:r>
        <w:t>and</w:t>
      </w:r>
    </w:p>
    <w:p w:rsidR="00602102" w:rsidRDefault="00602102" w:rsidP="00602102">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sidR="00A9021A">
        <w:rPr>
          <w:i/>
        </w:rPr>
        <w:t>/Communicate</w:t>
      </w:r>
      <w:r>
        <w:t>” feature.</w:t>
      </w:r>
    </w:p>
    <w:p w:rsidR="00196803" w:rsidRDefault="00196803" w:rsidP="00602102">
      <w:pPr>
        <w:rPr>
          <w:b/>
        </w:rPr>
      </w:pPr>
    </w:p>
    <w:p w:rsidR="002A01BD" w:rsidRDefault="00196803" w:rsidP="002A01BD">
      <w:pPr>
        <w:numPr>
          <w:ilvl w:val="0"/>
          <w:numId w:val="29"/>
        </w:numPr>
        <w:rPr>
          <w:spacing w:val="-3"/>
        </w:rPr>
      </w:pPr>
      <w:r>
        <w:rPr>
          <w:spacing w:val="-3"/>
        </w:rPr>
        <w:t>The Elderly</w:t>
      </w:r>
      <w:r w:rsidR="00AC0C73">
        <w:rPr>
          <w:spacing w:val="-3"/>
        </w:rPr>
        <w:fldChar w:fldCharType="begin"/>
      </w:r>
      <w:r>
        <w:rPr>
          <w:spacing w:val="-3"/>
        </w:rPr>
        <w:instrText xml:space="preserve"> XE "</w:instrText>
      </w:r>
      <w:r>
        <w:instrText>Reader"</w:instrText>
      </w:r>
      <w:r>
        <w:rPr>
          <w:spacing w:val="-3"/>
        </w:rPr>
        <w:instrText xml:space="preserve"> </w:instrText>
      </w:r>
      <w:r w:rsidR="00AC0C73">
        <w:rPr>
          <w:spacing w:val="-3"/>
        </w:rPr>
        <w:fldChar w:fldCharType="end"/>
      </w:r>
      <w:r>
        <w:rPr>
          <w:spacing w:val="-3"/>
        </w:rPr>
        <w:t xml:space="preserve"> </w:t>
      </w:r>
      <w:r w:rsidR="002A01BD">
        <w:rPr>
          <w:spacing w:val="-3"/>
        </w:rPr>
        <w:t>chooses to get an item from the list of items the Multi Service-Robot Cluster system recognizes.</w:t>
      </w:r>
    </w:p>
    <w:p w:rsidR="00196803" w:rsidRDefault="00196803" w:rsidP="002A01BD">
      <w:pPr>
        <w:numPr>
          <w:ilvl w:val="0"/>
          <w:numId w:val="29"/>
        </w:numPr>
        <w:rPr>
          <w:spacing w:val="-3"/>
        </w:rPr>
      </w:pPr>
      <w:r w:rsidRPr="002A01BD">
        <w:rPr>
          <w:spacing w:val="-3"/>
        </w:rPr>
        <w:t>The system provides feedback indicating how soon it can start fulfilling the request.</w:t>
      </w:r>
    </w:p>
    <w:p w:rsidR="00196803" w:rsidRPr="002A01BD" w:rsidRDefault="00196803" w:rsidP="002A01BD">
      <w:pPr>
        <w:numPr>
          <w:ilvl w:val="0"/>
          <w:numId w:val="29"/>
        </w:numPr>
        <w:rPr>
          <w:spacing w:val="-3"/>
        </w:rPr>
      </w:pPr>
      <w:r w:rsidRPr="002A01BD">
        <w:rPr>
          <w:spacing w:val="-3"/>
        </w:rPr>
        <w:t>The system brings the item to the Elderly, prompting him to take it.</w:t>
      </w:r>
    </w:p>
    <w:p w:rsidR="00196803" w:rsidRDefault="00196803" w:rsidP="00196803"/>
    <w:p w:rsidR="006B1A4B" w:rsidRDefault="006B1A4B" w:rsidP="006B1A4B">
      <w:pPr>
        <w:rPr>
          <w:bCs/>
        </w:rPr>
      </w:pPr>
      <w:r>
        <w:rPr>
          <w:b/>
        </w:rPr>
        <w:t>Xref:</w:t>
      </w:r>
      <w:r w:rsidR="00DE1148">
        <w:rPr>
          <w:bCs/>
        </w:rPr>
        <w:t xml:space="preserve"> Section 3.2.2</w:t>
      </w:r>
      <w:r>
        <w:rPr>
          <w:bCs/>
        </w:rPr>
        <w:t xml:space="preserve">, </w:t>
      </w:r>
      <w:r w:rsidR="00196803">
        <w:rPr>
          <w:bCs/>
        </w:rPr>
        <w:t xml:space="preserve">Detailed Use Case: </w:t>
      </w:r>
      <w:r w:rsidR="00010FC7">
        <w:rPr>
          <w:bCs/>
        </w:rPr>
        <w:t>Get</w:t>
      </w:r>
      <w:r>
        <w:rPr>
          <w:bCs/>
        </w:rPr>
        <w:t xml:space="preserve"> Item</w:t>
      </w:r>
    </w:p>
    <w:p w:rsidR="006B1A4B" w:rsidRDefault="006B1A4B" w:rsidP="006B1A4B">
      <w:pPr>
        <w:rPr>
          <w:bCs/>
        </w:rPr>
      </w:pPr>
    </w:p>
    <w:p w:rsidR="006B1A4B" w:rsidRDefault="006B1A4B" w:rsidP="006B1A4B">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892C3D" w:rsidRDefault="00892C3D" w:rsidP="003A2D82">
      <w:pPr>
        <w:rPr>
          <w:bCs/>
        </w:rPr>
      </w:pPr>
    </w:p>
    <w:p w:rsidR="00990C59" w:rsidRPr="00E9176F" w:rsidRDefault="00932457" w:rsidP="00990C59">
      <w:pPr>
        <w:pStyle w:val="Heading4"/>
        <w:ind w:left="0"/>
        <w:rPr>
          <w:rFonts w:ascii="Times New Roman" w:hAnsi="Times New Roman"/>
          <w:sz w:val="24"/>
          <w:szCs w:val="24"/>
        </w:rPr>
      </w:pPr>
      <w:r>
        <w:rPr>
          <w:rFonts w:ascii="Times New Roman" w:hAnsi="Times New Roman"/>
          <w:b w:val="0"/>
          <w:sz w:val="24"/>
          <w:szCs w:val="24"/>
        </w:rPr>
        <w:lastRenderedPageBreak/>
        <w:t>Feature</w:t>
      </w:r>
      <w:r w:rsidR="00990C59" w:rsidRPr="00E9176F">
        <w:rPr>
          <w:rFonts w:ascii="Times New Roman" w:hAnsi="Times New Roman"/>
          <w:b w:val="0"/>
          <w:sz w:val="24"/>
          <w:szCs w:val="24"/>
        </w:rPr>
        <w:t xml:space="preserve">:  </w:t>
      </w:r>
      <w:r w:rsidR="00990C59">
        <w:rPr>
          <w:rFonts w:ascii="Times New Roman" w:hAnsi="Times New Roman"/>
          <w:b w:val="0"/>
          <w:sz w:val="24"/>
          <w:szCs w:val="24"/>
        </w:rPr>
        <w:t>Cancel Request</w:t>
      </w:r>
      <w:r w:rsidR="00AC0C73" w:rsidRPr="00E9176F">
        <w:rPr>
          <w:rFonts w:ascii="Times New Roman" w:hAnsi="Times New Roman"/>
          <w:b w:val="0"/>
          <w:sz w:val="24"/>
          <w:szCs w:val="24"/>
        </w:rPr>
        <w:fldChar w:fldCharType="begin"/>
      </w:r>
      <w:r w:rsidR="00990C59" w:rsidRPr="00E9176F">
        <w:rPr>
          <w:rFonts w:ascii="Times New Roman" w:hAnsi="Times New Roman"/>
          <w:b w:val="0"/>
          <w:sz w:val="24"/>
          <w:szCs w:val="24"/>
        </w:rPr>
        <w:instrText xml:space="preserve"> XE "</w:instrText>
      </w:r>
      <w:r w:rsidR="00990C59" w:rsidRPr="00E9176F">
        <w:rPr>
          <w:rFonts w:ascii="Times New Roman" w:hAnsi="Times New Roman"/>
          <w:sz w:val="24"/>
          <w:szCs w:val="24"/>
        </w:rPr>
        <w:instrText>Status"</w:instrText>
      </w:r>
      <w:r w:rsidR="00990C59" w:rsidRPr="00E9176F">
        <w:rPr>
          <w:rFonts w:ascii="Times New Roman" w:hAnsi="Times New Roman"/>
          <w:b w:val="0"/>
          <w:sz w:val="24"/>
          <w:szCs w:val="24"/>
        </w:rPr>
        <w:instrText xml:space="preserve"> </w:instrText>
      </w:r>
      <w:r w:rsidR="00AC0C73" w:rsidRPr="00E9176F">
        <w:rPr>
          <w:rFonts w:ascii="Times New Roman" w:hAnsi="Times New Roman"/>
          <w:b w:val="0"/>
          <w:sz w:val="24"/>
          <w:szCs w:val="24"/>
        </w:rPr>
        <w:fldChar w:fldCharType="end"/>
      </w:r>
    </w:p>
    <w:p w:rsidR="00990C59" w:rsidRDefault="00AC0C73" w:rsidP="00990C59">
      <w:r w:rsidRPr="00AC0C73">
        <w:rPr>
          <w:sz w:val="20"/>
        </w:rPr>
        <w:pict>
          <v:group id="_x0000_s1180" style="position:absolute;margin-left:-6.75pt;margin-top:33pt;width:267pt;height:92.25pt;z-index:251672576" coordorigin="2115,10755" coordsize="5340,1845">
            <v:group id="_x0000_s1181" style="position:absolute;left:2595;top:10755;width:480;height:1245" coordorigin="2595,10560" coordsize="720,1440">
              <v:oval id="_x0000_s1182" style="position:absolute;left:2775;top:10560;width:360;height:360"/>
              <v:line id="_x0000_s1183" style="position:absolute" from="2955,10920" to="2955,11640"/>
              <v:line id="_x0000_s1184" style="position:absolute" from="2595,11100" to="3315,11100"/>
              <v:line id="_x0000_s1185" style="position:absolute;flip:x" from="2595,11640" to="2955,12000"/>
              <v:line id="_x0000_s1186" style="position:absolute" from="2955,11640" to="3315,12000"/>
            </v:group>
            <v:oval id="_x0000_s1187" style="position:absolute;left:5010;top:10980;width:2445;height:960"/>
            <v:shape id="_x0000_s1188" type="#_x0000_t202" style="position:absolute;left:2115;top:12180;width:1425;height:420" stroked="f">
              <v:textbox style="mso-next-textbox:#_x0000_s1188">
                <w:txbxContent>
                  <w:p w:rsidR="00726A62" w:rsidRDefault="00726A62" w:rsidP="00990C59">
                    <w:pPr>
                      <w:jc w:val="center"/>
                    </w:pPr>
                    <w:r>
                      <w:t>Elderly</w:t>
                    </w:r>
                  </w:p>
                </w:txbxContent>
              </v:textbox>
            </v:shape>
            <v:shape id="_x0000_s1189" type="#_x0000_t202" style="position:absolute;left:5460;top:11190;width:1605;height:540" stroked="f">
              <v:textbox style="mso-next-textbox:#_x0000_s1189">
                <w:txbxContent>
                  <w:p w:rsidR="00726A62" w:rsidRPr="00990C59" w:rsidRDefault="00726A62" w:rsidP="00990C59">
                    <w:pPr>
                      <w:jc w:val="center"/>
                      <w:rPr>
                        <w:sz w:val="20"/>
                      </w:rPr>
                    </w:pPr>
                    <w:r w:rsidRPr="00990C59">
                      <w:rPr>
                        <w:sz w:val="20"/>
                      </w:rPr>
                      <w:t>Cancel Request</w:t>
                    </w:r>
                  </w:p>
                </w:txbxContent>
              </v:textbox>
            </v:shape>
            <v:line id="_x0000_s1190" style="position:absolute" from="3270,11490" to="5025,11490"/>
            <w10:wrap type="topAndBottom"/>
          </v:group>
        </w:pict>
      </w:r>
      <w:r w:rsidR="00990C59">
        <w:rPr>
          <w:b/>
        </w:rPr>
        <w:t>Diagram:</w:t>
      </w:r>
    </w:p>
    <w:p w:rsidR="00990C59" w:rsidRDefault="00990C59" w:rsidP="00990C59">
      <w:pPr>
        <w:rPr>
          <w:b/>
        </w:rPr>
      </w:pPr>
    </w:p>
    <w:p w:rsidR="00990C59" w:rsidRDefault="00990C59" w:rsidP="00990C59">
      <w:pPr>
        <w:rPr>
          <w:b/>
        </w:rPr>
      </w:pPr>
      <w:r>
        <w:rPr>
          <w:b/>
        </w:rPr>
        <w:t xml:space="preserve">Brief </w:t>
      </w:r>
      <w:r w:rsidR="00C21A3E">
        <w:rPr>
          <w:b/>
        </w:rPr>
        <w:t xml:space="preserve">Feature </w:t>
      </w:r>
      <w:r>
        <w:rPr>
          <w:b/>
        </w:rPr>
        <w:t>Description</w:t>
      </w:r>
    </w:p>
    <w:p w:rsidR="005E6513" w:rsidRDefault="005E6513" w:rsidP="005E6513">
      <w:r>
        <w:t>The elderly accesses the Multi Service-Robot Cluster system to cancel a previously submitted request. The system must provide an easy to use interface for the elderly to instruct the system which request to cancel. The system must be able to immediately cancel the previous request and respond back to the Elderly when the cancellation is done or respond why it cannot cancel the previous request.</w:t>
      </w:r>
    </w:p>
    <w:p w:rsidR="005E6513" w:rsidRDefault="005E6513" w:rsidP="00990C59">
      <w:pPr>
        <w:rPr>
          <w:b/>
        </w:rPr>
      </w:pPr>
    </w:p>
    <w:p w:rsidR="00990C59" w:rsidRDefault="00990C59" w:rsidP="00990C59">
      <w:pPr>
        <w:rPr>
          <w:b/>
        </w:rPr>
      </w:pPr>
      <w:r>
        <w:rPr>
          <w:b/>
        </w:rPr>
        <w:t>Initial Step-By-Step Description</w:t>
      </w:r>
    </w:p>
    <w:p w:rsidR="000B026E" w:rsidRDefault="000B026E" w:rsidP="000B026E">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0B026E" w:rsidRDefault="000B026E" w:rsidP="000B026E">
      <w:r>
        <w:t>a</w:t>
      </w:r>
      <w:r w:rsidRPr="00A246C7">
        <w:t>nd</w:t>
      </w:r>
    </w:p>
    <w:p w:rsidR="000B026E" w:rsidRDefault="000B026E" w:rsidP="000B026E">
      <w:pPr>
        <w:rPr>
          <w:b/>
        </w:rPr>
      </w:pPr>
      <w:r>
        <w:t>The Elderly</w:t>
      </w:r>
      <w:r w:rsidR="00AC0C73">
        <w:fldChar w:fldCharType="begin"/>
      </w:r>
      <w:r>
        <w:instrText xml:space="preserve"> XE "Reader" </w:instrText>
      </w:r>
      <w:r w:rsidR="00AC0C73">
        <w:fldChar w:fldCharType="end"/>
      </w:r>
      <w:r>
        <w:t xml:space="preserve"> has already registered the item with the Multi Service-Robot Cluster System using the “</w:t>
      </w:r>
      <w:r>
        <w:rPr>
          <w:i/>
        </w:rPr>
        <w:t>Add Item</w:t>
      </w:r>
      <w:r>
        <w:t>” feature.</w:t>
      </w:r>
    </w:p>
    <w:p w:rsidR="000B026E" w:rsidRPr="00A246C7" w:rsidRDefault="000B026E" w:rsidP="000B026E">
      <w:r>
        <w:t>and</w:t>
      </w:r>
    </w:p>
    <w:p w:rsidR="000B026E" w:rsidRDefault="000B026E" w:rsidP="000B026E">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Pr>
          <w:i/>
        </w:rPr>
        <w:t>/Communicate</w:t>
      </w:r>
      <w:r>
        <w:t>” feature.</w:t>
      </w:r>
    </w:p>
    <w:p w:rsidR="000B026E" w:rsidRPr="00443C72" w:rsidRDefault="000B026E" w:rsidP="000B026E">
      <w:r w:rsidRPr="00443C72">
        <w:t>and</w:t>
      </w:r>
    </w:p>
    <w:p w:rsidR="000B026E" w:rsidRDefault="000B026E" w:rsidP="000B026E">
      <w:r>
        <w:t>The Elderly</w:t>
      </w:r>
      <w:r w:rsidR="00AC0C73">
        <w:fldChar w:fldCharType="begin"/>
      </w:r>
      <w:r>
        <w:instrText xml:space="preserve"> XE "Reader" </w:instrText>
      </w:r>
      <w:r w:rsidR="00AC0C73">
        <w:fldChar w:fldCharType="end"/>
      </w:r>
      <w:r>
        <w:t xml:space="preserve"> has already submitted a request with the Multi Service-Robot Cluster System using one of the service or help features.</w:t>
      </w:r>
    </w:p>
    <w:p w:rsidR="00990C59" w:rsidRDefault="00990C59" w:rsidP="00990C59"/>
    <w:p w:rsidR="00443C72" w:rsidRPr="00FB3BFE" w:rsidRDefault="00443C72" w:rsidP="00443C72">
      <w:pPr>
        <w:numPr>
          <w:ilvl w:val="0"/>
          <w:numId w:val="30"/>
        </w:numPr>
      </w:pPr>
      <w:r>
        <w:rPr>
          <w:spacing w:val="-3"/>
        </w:rPr>
        <w:t>The Elderly cho</w:t>
      </w:r>
      <w:r w:rsidR="00762FAE">
        <w:rPr>
          <w:spacing w:val="-3"/>
        </w:rPr>
        <w:t>o</w:t>
      </w:r>
      <w:r>
        <w:rPr>
          <w:spacing w:val="-3"/>
        </w:rPr>
        <w:t>ses t</w:t>
      </w:r>
      <w:r w:rsidR="00E3198A">
        <w:rPr>
          <w:spacing w:val="-3"/>
        </w:rPr>
        <w:t>o</w:t>
      </w:r>
      <w:r w:rsidR="00AC0C73">
        <w:rPr>
          <w:spacing w:val="-3"/>
        </w:rPr>
        <w:fldChar w:fldCharType="begin"/>
      </w:r>
      <w:r>
        <w:rPr>
          <w:spacing w:val="-3"/>
        </w:rPr>
        <w:instrText xml:space="preserve"> XE "</w:instrText>
      </w:r>
      <w:r>
        <w:instrText>Editor"</w:instrText>
      </w:r>
      <w:r>
        <w:rPr>
          <w:spacing w:val="-3"/>
        </w:rPr>
        <w:instrText xml:space="preserve"> </w:instrText>
      </w:r>
      <w:r w:rsidR="00AC0C73">
        <w:rPr>
          <w:spacing w:val="-3"/>
        </w:rPr>
        <w:fldChar w:fldCharType="end"/>
      </w:r>
      <w:r>
        <w:rPr>
          <w:spacing w:val="-3"/>
        </w:rPr>
        <w:t xml:space="preserve"> </w:t>
      </w:r>
      <w:r>
        <w:rPr>
          <w:i/>
          <w:iCs/>
          <w:spacing w:val="-3"/>
        </w:rPr>
        <w:t xml:space="preserve">Cancel </w:t>
      </w:r>
      <w:r w:rsidR="00AC0C73" w:rsidRPr="00443C72">
        <w:rPr>
          <w:iCs/>
          <w:spacing w:val="-3"/>
        </w:rPr>
        <w:fldChar w:fldCharType="begin"/>
      </w:r>
      <w:r w:rsidRPr="00443C72">
        <w:rPr>
          <w:iCs/>
          <w:spacing w:val="-3"/>
        </w:rPr>
        <w:instrText xml:space="preserve"> XE "</w:instrText>
      </w:r>
      <w:r w:rsidRPr="00443C72">
        <w:instrText>Status"</w:instrText>
      </w:r>
      <w:r w:rsidRPr="00443C72">
        <w:rPr>
          <w:iCs/>
          <w:spacing w:val="-3"/>
        </w:rPr>
        <w:instrText xml:space="preserve"> </w:instrText>
      </w:r>
      <w:r w:rsidR="00AC0C73" w:rsidRPr="00443C72">
        <w:rPr>
          <w:iCs/>
          <w:spacing w:val="-3"/>
        </w:rPr>
        <w:fldChar w:fldCharType="end"/>
      </w:r>
      <w:r w:rsidRPr="00443C72">
        <w:rPr>
          <w:iCs/>
          <w:spacing w:val="-3"/>
        </w:rPr>
        <w:t>a</w:t>
      </w:r>
      <w:r>
        <w:rPr>
          <w:spacing w:val="-3"/>
        </w:rPr>
        <w:t xml:space="preserve"> previously submitted</w:t>
      </w:r>
      <w:r>
        <w:rPr>
          <w:i/>
          <w:spacing w:val="-3"/>
        </w:rPr>
        <w:t xml:space="preserve"> </w:t>
      </w:r>
      <w:r>
        <w:rPr>
          <w:spacing w:val="-3"/>
        </w:rPr>
        <w:t>request.</w:t>
      </w:r>
    </w:p>
    <w:p w:rsidR="00443C72" w:rsidRPr="00F74F15" w:rsidRDefault="00443C72" w:rsidP="00443C72">
      <w:pPr>
        <w:numPr>
          <w:ilvl w:val="0"/>
          <w:numId w:val="30"/>
        </w:numPr>
      </w:pPr>
      <w:r>
        <w:rPr>
          <w:spacing w:val="-3"/>
        </w:rPr>
        <w:t>The system immediately halts the previous request.</w:t>
      </w:r>
    </w:p>
    <w:p w:rsidR="00443C72" w:rsidRPr="00BE62C0" w:rsidRDefault="00443C72" w:rsidP="00443C72">
      <w:pPr>
        <w:numPr>
          <w:ilvl w:val="0"/>
          <w:numId w:val="30"/>
        </w:numPr>
      </w:pPr>
      <w:r>
        <w:rPr>
          <w:spacing w:val="-3"/>
        </w:rPr>
        <w:t>The system responds “</w:t>
      </w:r>
      <w:r>
        <w:rPr>
          <w:i/>
          <w:spacing w:val="-3"/>
        </w:rPr>
        <w:t>Ok, canceled</w:t>
      </w:r>
      <w:r w:rsidRPr="00443C72">
        <w:rPr>
          <w:i/>
          <w:spacing w:val="-3"/>
        </w:rPr>
        <w:t xml:space="preserve"> request</w:t>
      </w:r>
      <w:r>
        <w:rPr>
          <w:spacing w:val="-3"/>
        </w:rPr>
        <w:t>” when the task cancellation is complete.</w:t>
      </w:r>
    </w:p>
    <w:p w:rsidR="00990C59" w:rsidRDefault="00990C59" w:rsidP="00990C59">
      <w:pPr>
        <w:ind w:left="360"/>
      </w:pPr>
    </w:p>
    <w:p w:rsidR="00990C59" w:rsidRDefault="00990C59" w:rsidP="00990C59">
      <w:pPr>
        <w:rPr>
          <w:bCs/>
        </w:rPr>
      </w:pPr>
      <w:r>
        <w:rPr>
          <w:b/>
        </w:rPr>
        <w:t>Xref:</w:t>
      </w:r>
      <w:r w:rsidR="00443C72">
        <w:rPr>
          <w:bCs/>
        </w:rPr>
        <w:t xml:space="preserve"> Section 3.2.</w:t>
      </w:r>
      <w:r w:rsidR="00DE1148">
        <w:rPr>
          <w:bCs/>
        </w:rPr>
        <w:t>3</w:t>
      </w:r>
      <w:r w:rsidR="00C4178A">
        <w:rPr>
          <w:bCs/>
        </w:rPr>
        <w:t xml:space="preserve">, </w:t>
      </w:r>
      <w:r w:rsidR="00443C72">
        <w:rPr>
          <w:bCs/>
        </w:rPr>
        <w:t>Detailed Use Case</w:t>
      </w:r>
      <w:r w:rsidR="00C05760">
        <w:rPr>
          <w:bCs/>
        </w:rPr>
        <w:t>:</w:t>
      </w:r>
      <w:r w:rsidR="00443C72">
        <w:rPr>
          <w:bCs/>
        </w:rPr>
        <w:t xml:space="preserve"> </w:t>
      </w:r>
      <w:r w:rsidR="00C4178A">
        <w:rPr>
          <w:bCs/>
        </w:rPr>
        <w:t>Cancel</w:t>
      </w:r>
      <w:r w:rsidR="00443C72">
        <w:rPr>
          <w:bCs/>
        </w:rPr>
        <w:t xml:space="preserve"> Request</w:t>
      </w:r>
    </w:p>
    <w:p w:rsidR="00990C59" w:rsidRDefault="00990C59" w:rsidP="00990C59"/>
    <w:p w:rsidR="00C4178A" w:rsidRDefault="00C4178A" w:rsidP="00990C59"/>
    <w:p w:rsidR="00C4178A" w:rsidRDefault="00C4178A" w:rsidP="00990C59"/>
    <w:p w:rsidR="00C4178A" w:rsidRDefault="00C4178A" w:rsidP="00990C59"/>
    <w:p w:rsidR="00C4178A" w:rsidRDefault="00C4178A" w:rsidP="00990C59"/>
    <w:p w:rsidR="000B026E" w:rsidRDefault="000B026E" w:rsidP="00990C59"/>
    <w:p w:rsidR="000B026E" w:rsidRDefault="000B026E" w:rsidP="00990C59"/>
    <w:p w:rsidR="000B026E" w:rsidRDefault="000B026E" w:rsidP="00990C59"/>
    <w:p w:rsidR="000B026E" w:rsidRDefault="000B026E" w:rsidP="00990C59"/>
    <w:p w:rsidR="000B026E" w:rsidRDefault="000B026E" w:rsidP="00990C59"/>
    <w:p w:rsidR="000B026E" w:rsidRDefault="000B026E" w:rsidP="00990C59"/>
    <w:p w:rsidR="00FD4269" w:rsidRPr="00E9176F" w:rsidRDefault="00FD4269" w:rsidP="00FD4269">
      <w:pPr>
        <w:pStyle w:val="Heading4"/>
        <w:ind w:left="0"/>
        <w:rPr>
          <w:rFonts w:ascii="Times New Roman" w:hAnsi="Times New Roman"/>
          <w:sz w:val="24"/>
          <w:szCs w:val="24"/>
        </w:rPr>
      </w:pPr>
      <w:r>
        <w:rPr>
          <w:rFonts w:ascii="Times New Roman" w:hAnsi="Times New Roman"/>
          <w:b w:val="0"/>
          <w:sz w:val="24"/>
          <w:szCs w:val="24"/>
        </w:rPr>
        <w:lastRenderedPageBreak/>
        <w:t>Feature</w:t>
      </w:r>
      <w:r w:rsidRPr="00E9176F">
        <w:rPr>
          <w:rFonts w:ascii="Times New Roman" w:hAnsi="Times New Roman"/>
          <w:b w:val="0"/>
          <w:sz w:val="24"/>
          <w:szCs w:val="24"/>
        </w:rPr>
        <w:t xml:space="preserve">:  </w:t>
      </w:r>
      <w:r>
        <w:rPr>
          <w:rFonts w:ascii="Times New Roman" w:hAnsi="Times New Roman"/>
          <w:b w:val="0"/>
          <w:sz w:val="24"/>
          <w:szCs w:val="24"/>
        </w:rPr>
        <w:t>Help Desk</w:t>
      </w:r>
    </w:p>
    <w:p w:rsidR="00FD4269" w:rsidRDefault="00AC0C73" w:rsidP="00FD4269">
      <w:r>
        <w:rPr>
          <w:noProof/>
        </w:rPr>
        <w:pict>
          <v:group id="_x0000_s1258" style="position:absolute;margin-left:-6.75pt;margin-top:33pt;width:267pt;height:92.25pt;z-index:251686912" coordorigin="2115,10755" coordsize="5340,1845">
            <v:group id="_x0000_s1259" style="position:absolute;left:2595;top:10755;width:480;height:1245" coordorigin="2595,10560" coordsize="720,1440">
              <v:oval id="_x0000_s1260" style="position:absolute;left:2775;top:10560;width:360;height:360"/>
              <v:line id="_x0000_s1261" style="position:absolute" from="2955,10920" to="2955,11640"/>
              <v:line id="_x0000_s1262" style="position:absolute" from="2595,11100" to="3315,11100"/>
              <v:line id="_x0000_s1263" style="position:absolute;flip:x" from="2595,11640" to="2955,12000"/>
              <v:line id="_x0000_s1264" style="position:absolute" from="2955,11640" to="3315,12000"/>
            </v:group>
            <v:oval id="_x0000_s1265" style="position:absolute;left:5010;top:10980;width:2445;height:960"/>
            <v:shape id="_x0000_s1266" type="#_x0000_t202" style="position:absolute;left:2115;top:12180;width:1425;height:420" stroked="f">
              <v:textbox style="mso-next-textbox:#_x0000_s1266">
                <w:txbxContent>
                  <w:p w:rsidR="00726A62" w:rsidRDefault="00726A62" w:rsidP="00FD4269">
                    <w:pPr>
                      <w:jc w:val="center"/>
                    </w:pPr>
                    <w:r>
                      <w:t>Elderly</w:t>
                    </w:r>
                  </w:p>
                </w:txbxContent>
              </v:textbox>
            </v:shape>
            <v:shape id="_x0000_s1267" type="#_x0000_t202" style="position:absolute;left:5460;top:11190;width:1605;height:540" stroked="f">
              <v:textbox style="mso-next-textbox:#_x0000_s1267">
                <w:txbxContent>
                  <w:p w:rsidR="00726A62" w:rsidRDefault="00726A62" w:rsidP="00FD4269">
                    <w:pPr>
                      <w:jc w:val="center"/>
                    </w:pPr>
                    <w:r>
                      <w:t>Help Desk</w:t>
                    </w:r>
                  </w:p>
                </w:txbxContent>
              </v:textbox>
            </v:shape>
            <v:line id="_x0000_s1268" style="position:absolute" from="3270,11490" to="5025,11490"/>
            <w10:wrap type="topAndBottom"/>
          </v:group>
        </w:pict>
      </w:r>
      <w:r w:rsidR="00FD4269">
        <w:rPr>
          <w:b/>
        </w:rPr>
        <w:t>Diagram:</w:t>
      </w:r>
    </w:p>
    <w:p w:rsidR="00FD4269" w:rsidRDefault="00FD4269" w:rsidP="00FD4269">
      <w:pPr>
        <w:rPr>
          <w:b/>
        </w:rPr>
      </w:pPr>
    </w:p>
    <w:p w:rsidR="00FD4269" w:rsidRDefault="00FD4269" w:rsidP="00FD4269">
      <w:pPr>
        <w:rPr>
          <w:b/>
        </w:rPr>
      </w:pPr>
      <w:r>
        <w:rPr>
          <w:b/>
        </w:rPr>
        <w:t xml:space="preserve">Brief </w:t>
      </w:r>
      <w:r w:rsidR="00C21A3E">
        <w:rPr>
          <w:b/>
        </w:rPr>
        <w:t xml:space="preserve">Feature </w:t>
      </w:r>
      <w:r>
        <w:rPr>
          <w:b/>
        </w:rPr>
        <w:t>Description</w:t>
      </w:r>
    </w:p>
    <w:p w:rsidR="00FD4269" w:rsidRDefault="00FD4269" w:rsidP="00FD4269">
      <w:r>
        <w:t xml:space="preserve">The elderly accesses the Multi Service-Robot Cluster system to get assistance/customer support. The system must provide an easy to use interface for the elderly to get assistance. The system must be able service this request at any time. The system must be </w:t>
      </w:r>
      <w:r w:rsidR="00A33A4D">
        <w:t xml:space="preserve">able to </w:t>
      </w:r>
      <w:r>
        <w:t>record the Elderlys</w:t>
      </w:r>
      <w:r w:rsidR="00762FAE">
        <w:t>’</w:t>
      </w:r>
      <w:r>
        <w:t xml:space="preserve"> complaint and take action on it. The system must be able to register the software system and download latest features/software updates </w:t>
      </w:r>
      <w:r w:rsidR="00A33A4D">
        <w:t xml:space="preserve">from </w:t>
      </w:r>
      <w:hyperlink r:id="rId19" w:history="1">
        <w:r w:rsidR="00A33A4D" w:rsidRPr="00A94C48">
          <w:rPr>
            <w:rStyle w:val="Hyperlink"/>
          </w:rPr>
          <w:t>www.Plz_Send_The_Codes.com</w:t>
        </w:r>
      </w:hyperlink>
      <w:r w:rsidR="00A33A4D">
        <w:t xml:space="preserve">, </w:t>
      </w:r>
      <w:r>
        <w:t>if the help desk has been contacted for that purpose.</w:t>
      </w:r>
    </w:p>
    <w:p w:rsidR="00FD4269" w:rsidRDefault="00FD4269" w:rsidP="00FD4269">
      <w:pPr>
        <w:rPr>
          <w:b/>
        </w:rPr>
      </w:pPr>
    </w:p>
    <w:p w:rsidR="00FD4269" w:rsidRDefault="00FD4269" w:rsidP="00FD4269">
      <w:pPr>
        <w:rPr>
          <w:b/>
        </w:rPr>
      </w:pPr>
      <w:r>
        <w:rPr>
          <w:b/>
        </w:rPr>
        <w:t>Initial Step-By-Step Description</w:t>
      </w:r>
    </w:p>
    <w:p w:rsidR="00F67D8F" w:rsidRDefault="00F67D8F" w:rsidP="00F67D8F">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F67D8F" w:rsidRPr="00A246C7" w:rsidRDefault="00F67D8F" w:rsidP="00F67D8F">
      <w:r>
        <w:t>a</w:t>
      </w:r>
      <w:r w:rsidRPr="00A246C7">
        <w:t>nd</w:t>
      </w:r>
    </w:p>
    <w:p w:rsidR="00F67D8F" w:rsidRDefault="00F67D8F" w:rsidP="00F67D8F">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Pr>
          <w:i/>
        </w:rPr>
        <w:t>/Communicate</w:t>
      </w:r>
      <w:r>
        <w:t>” feature.</w:t>
      </w:r>
    </w:p>
    <w:p w:rsidR="00FD4269" w:rsidRDefault="00FD4269" w:rsidP="00FD4269"/>
    <w:p w:rsidR="00F67D8F" w:rsidRPr="00F67D8F" w:rsidRDefault="00FD4269" w:rsidP="00FD4269">
      <w:pPr>
        <w:numPr>
          <w:ilvl w:val="0"/>
          <w:numId w:val="16"/>
        </w:numPr>
      </w:pPr>
      <w:r>
        <w:rPr>
          <w:spacing w:val="-3"/>
        </w:rPr>
        <w:t xml:space="preserve">The Elderly </w:t>
      </w:r>
      <w:r w:rsidR="00F67D8F">
        <w:rPr>
          <w:spacing w:val="-3"/>
        </w:rPr>
        <w:t>cho</w:t>
      </w:r>
      <w:r w:rsidR="00762FAE">
        <w:rPr>
          <w:spacing w:val="-3"/>
        </w:rPr>
        <w:t>o</w:t>
      </w:r>
      <w:r w:rsidR="00F67D8F">
        <w:rPr>
          <w:spacing w:val="-3"/>
        </w:rPr>
        <w:t>ses to</w:t>
      </w:r>
      <w:r w:rsidR="00AC0C73">
        <w:rPr>
          <w:spacing w:val="-3"/>
        </w:rPr>
        <w:fldChar w:fldCharType="begin"/>
      </w:r>
      <w:r w:rsidR="00F67D8F">
        <w:rPr>
          <w:spacing w:val="-3"/>
        </w:rPr>
        <w:instrText xml:space="preserve"> XE "</w:instrText>
      </w:r>
      <w:r w:rsidR="00F67D8F">
        <w:instrText>Editor"</w:instrText>
      </w:r>
      <w:r w:rsidR="00F67D8F">
        <w:rPr>
          <w:spacing w:val="-3"/>
        </w:rPr>
        <w:instrText xml:space="preserve"> </w:instrText>
      </w:r>
      <w:r w:rsidR="00AC0C73">
        <w:rPr>
          <w:spacing w:val="-3"/>
        </w:rPr>
        <w:fldChar w:fldCharType="end"/>
      </w:r>
      <w:r w:rsidR="00F67D8F">
        <w:rPr>
          <w:spacing w:val="-3"/>
        </w:rPr>
        <w:t xml:space="preserve"> contact </w:t>
      </w:r>
      <w:r w:rsidR="00F67D8F" w:rsidRPr="00F67D8F">
        <w:rPr>
          <w:i/>
          <w:spacing w:val="-3"/>
        </w:rPr>
        <w:t>Help Desk</w:t>
      </w:r>
      <w:r w:rsidR="00F67D8F">
        <w:rPr>
          <w:spacing w:val="-3"/>
        </w:rPr>
        <w:t xml:space="preserve">, to </w:t>
      </w:r>
      <w:r w:rsidR="00BD5234">
        <w:rPr>
          <w:spacing w:val="-3"/>
        </w:rPr>
        <w:t>“</w:t>
      </w:r>
      <w:r w:rsidR="00BD5234" w:rsidRPr="00BD5234">
        <w:rPr>
          <w:i/>
          <w:spacing w:val="-3"/>
        </w:rPr>
        <w:t>F</w:t>
      </w:r>
      <w:r w:rsidR="00F67D8F" w:rsidRPr="00BD5234">
        <w:rPr>
          <w:i/>
          <w:spacing w:val="-3"/>
        </w:rPr>
        <w:t xml:space="preserve">ile </w:t>
      </w:r>
      <w:r w:rsidR="00BD5234" w:rsidRPr="00BD5234">
        <w:rPr>
          <w:i/>
          <w:spacing w:val="-3"/>
        </w:rPr>
        <w:t>C</w:t>
      </w:r>
      <w:r w:rsidR="00F67D8F" w:rsidRPr="00BD5234">
        <w:rPr>
          <w:i/>
          <w:spacing w:val="-3"/>
        </w:rPr>
        <w:t>omplaint</w:t>
      </w:r>
      <w:r w:rsidR="00BD5234">
        <w:rPr>
          <w:spacing w:val="-3"/>
        </w:rPr>
        <w:t>”/”</w:t>
      </w:r>
      <w:r w:rsidR="00BD5234" w:rsidRPr="00BD5234">
        <w:rPr>
          <w:i/>
          <w:spacing w:val="-3"/>
        </w:rPr>
        <w:t>R</w:t>
      </w:r>
      <w:r w:rsidR="00F67D8F" w:rsidRPr="00BD5234">
        <w:rPr>
          <w:i/>
          <w:spacing w:val="-3"/>
        </w:rPr>
        <w:t>egister</w:t>
      </w:r>
      <w:r w:rsidR="00BD5234" w:rsidRPr="00BD5234">
        <w:rPr>
          <w:i/>
          <w:spacing w:val="-3"/>
        </w:rPr>
        <w:t xml:space="preserve"> System</w:t>
      </w:r>
      <w:r w:rsidR="00BD5234">
        <w:rPr>
          <w:spacing w:val="-3"/>
        </w:rPr>
        <w:t>”</w:t>
      </w:r>
      <w:r w:rsidR="00F67D8F">
        <w:rPr>
          <w:spacing w:val="-3"/>
        </w:rPr>
        <w:t>/</w:t>
      </w:r>
      <w:r w:rsidR="00BD5234">
        <w:rPr>
          <w:spacing w:val="-3"/>
        </w:rPr>
        <w:t>”</w:t>
      </w:r>
      <w:r w:rsidR="00BD5234" w:rsidRPr="00BD5234">
        <w:rPr>
          <w:i/>
          <w:spacing w:val="-3"/>
        </w:rPr>
        <w:t>G</w:t>
      </w:r>
      <w:r w:rsidR="00F67D8F" w:rsidRPr="00BD5234">
        <w:rPr>
          <w:i/>
          <w:spacing w:val="-3"/>
        </w:rPr>
        <w:t xml:space="preserve">et </w:t>
      </w:r>
      <w:r w:rsidR="00BD5234" w:rsidRPr="00BD5234">
        <w:rPr>
          <w:i/>
          <w:spacing w:val="-3"/>
        </w:rPr>
        <w:t>S</w:t>
      </w:r>
      <w:r w:rsidR="00F67D8F" w:rsidRPr="00BD5234">
        <w:rPr>
          <w:i/>
          <w:spacing w:val="-3"/>
        </w:rPr>
        <w:t xml:space="preserve">oftware </w:t>
      </w:r>
      <w:r w:rsidR="00BD5234" w:rsidRPr="00BD5234">
        <w:rPr>
          <w:i/>
          <w:spacing w:val="-3"/>
        </w:rPr>
        <w:t>U</w:t>
      </w:r>
      <w:r w:rsidR="00F67D8F" w:rsidRPr="00BD5234">
        <w:rPr>
          <w:i/>
          <w:spacing w:val="-3"/>
        </w:rPr>
        <w:t>pdate</w:t>
      </w:r>
      <w:r w:rsidR="00BD5234">
        <w:rPr>
          <w:spacing w:val="-3"/>
        </w:rPr>
        <w:t>”</w:t>
      </w:r>
      <w:r w:rsidR="00F67D8F">
        <w:rPr>
          <w:spacing w:val="-3"/>
        </w:rPr>
        <w:t>.</w:t>
      </w:r>
    </w:p>
    <w:p w:rsidR="00F67D8F" w:rsidRPr="00F67D8F" w:rsidRDefault="00FD4269" w:rsidP="00FD4269">
      <w:pPr>
        <w:numPr>
          <w:ilvl w:val="0"/>
          <w:numId w:val="16"/>
        </w:numPr>
      </w:pPr>
      <w:r>
        <w:rPr>
          <w:spacing w:val="-3"/>
        </w:rPr>
        <w:t xml:space="preserve">The system </w:t>
      </w:r>
      <w:r w:rsidR="00F67D8F">
        <w:rPr>
          <w:spacing w:val="-3"/>
        </w:rPr>
        <w:t>responds “</w:t>
      </w:r>
      <w:r w:rsidR="00F67D8F" w:rsidRPr="00F67D8F">
        <w:rPr>
          <w:i/>
          <w:spacing w:val="-3"/>
        </w:rPr>
        <w:t>Please record your message</w:t>
      </w:r>
      <w:r w:rsidR="00F67D8F">
        <w:rPr>
          <w:spacing w:val="-3"/>
        </w:rPr>
        <w:t>”.</w:t>
      </w:r>
    </w:p>
    <w:p w:rsidR="00FD4269" w:rsidRPr="00E41FDB" w:rsidRDefault="00F67D8F" w:rsidP="00FD4269">
      <w:pPr>
        <w:numPr>
          <w:ilvl w:val="0"/>
          <w:numId w:val="16"/>
        </w:numPr>
      </w:pPr>
      <w:r>
        <w:rPr>
          <w:spacing w:val="-3"/>
        </w:rPr>
        <w:t>The Elderly records his</w:t>
      </w:r>
      <w:r w:rsidR="00FD4269">
        <w:rPr>
          <w:spacing w:val="-3"/>
        </w:rPr>
        <w:t xml:space="preserve"> message.</w:t>
      </w:r>
    </w:p>
    <w:p w:rsidR="00FD4269" w:rsidRPr="00207B67" w:rsidRDefault="00FD4269" w:rsidP="00FD4269">
      <w:pPr>
        <w:numPr>
          <w:ilvl w:val="0"/>
          <w:numId w:val="16"/>
        </w:numPr>
      </w:pPr>
      <w:r>
        <w:rPr>
          <w:spacing w:val="-3"/>
        </w:rPr>
        <w:t>The system sends the message and diagnostic information to the help desk.</w:t>
      </w:r>
    </w:p>
    <w:p w:rsidR="00FD4269" w:rsidRDefault="00FD4269" w:rsidP="00FD4269">
      <w:r>
        <w:rPr>
          <w:spacing w:val="-3"/>
        </w:rPr>
        <w:t xml:space="preserve"> </w:t>
      </w:r>
    </w:p>
    <w:p w:rsidR="00FD4269" w:rsidRDefault="00FD4269" w:rsidP="00990C59">
      <w:r>
        <w:rPr>
          <w:b/>
        </w:rPr>
        <w:t>Xref:</w:t>
      </w:r>
      <w:r w:rsidR="00A81189">
        <w:rPr>
          <w:bCs/>
        </w:rPr>
        <w:t xml:space="preserve"> Section 3.2.4</w:t>
      </w:r>
      <w:r>
        <w:rPr>
          <w:bCs/>
        </w:rPr>
        <w:t xml:space="preserve">, </w:t>
      </w:r>
      <w:r w:rsidR="00667C0B">
        <w:rPr>
          <w:bCs/>
        </w:rPr>
        <w:t xml:space="preserve">Detailed Use Case: </w:t>
      </w:r>
      <w:r w:rsidR="00667C0B">
        <w:t>Help Desk</w:t>
      </w:r>
    </w:p>
    <w:p w:rsidR="00FD4269" w:rsidRDefault="00FD4269" w:rsidP="00990C59"/>
    <w:p w:rsidR="00FD4269" w:rsidRDefault="00FD4269" w:rsidP="00990C59"/>
    <w:p w:rsidR="00F67D8F" w:rsidRDefault="00F67D8F" w:rsidP="00990C59"/>
    <w:p w:rsidR="00F67D8F" w:rsidRDefault="00F67D8F" w:rsidP="00990C59"/>
    <w:p w:rsidR="00083861" w:rsidRDefault="00083861" w:rsidP="00990C59"/>
    <w:p w:rsidR="00083861" w:rsidRDefault="00083861" w:rsidP="00990C59"/>
    <w:p w:rsidR="00083861" w:rsidRDefault="00083861" w:rsidP="00990C59"/>
    <w:p w:rsidR="00083861" w:rsidRDefault="00083861" w:rsidP="00990C59"/>
    <w:p w:rsidR="00083861" w:rsidRDefault="00083861" w:rsidP="00990C59"/>
    <w:p w:rsidR="00083861" w:rsidRPr="00990C59" w:rsidRDefault="00083861" w:rsidP="00990C59"/>
    <w:p w:rsidR="005056FD" w:rsidRDefault="005056FD" w:rsidP="00990C59">
      <w:pPr>
        <w:pStyle w:val="Heading4"/>
        <w:ind w:left="0"/>
        <w:rPr>
          <w:rFonts w:ascii="Times New Roman" w:hAnsi="Times New Roman"/>
          <w:b w:val="0"/>
          <w:sz w:val="24"/>
          <w:szCs w:val="24"/>
        </w:rPr>
      </w:pPr>
    </w:p>
    <w:p w:rsidR="005056FD" w:rsidRDefault="005056FD" w:rsidP="005056FD"/>
    <w:p w:rsidR="005056FD" w:rsidRDefault="005056FD" w:rsidP="005056FD"/>
    <w:p w:rsidR="00083861" w:rsidRPr="00E9176F" w:rsidRDefault="00083861" w:rsidP="00083861">
      <w:pPr>
        <w:pStyle w:val="Heading4"/>
        <w:ind w:left="0"/>
        <w:rPr>
          <w:rFonts w:ascii="Times New Roman" w:hAnsi="Times New Roman"/>
          <w:sz w:val="24"/>
          <w:szCs w:val="24"/>
        </w:rPr>
      </w:pPr>
      <w:bookmarkStart w:id="33" w:name="_Toc77487643"/>
      <w:r>
        <w:rPr>
          <w:rFonts w:ascii="Times New Roman" w:hAnsi="Times New Roman"/>
          <w:b w:val="0"/>
          <w:sz w:val="24"/>
          <w:szCs w:val="24"/>
        </w:rPr>
        <w:lastRenderedPageBreak/>
        <w:t>Feature</w:t>
      </w:r>
      <w:r w:rsidRPr="00E9176F">
        <w:rPr>
          <w:rFonts w:ascii="Times New Roman" w:hAnsi="Times New Roman"/>
          <w:b w:val="0"/>
          <w:sz w:val="24"/>
          <w:szCs w:val="24"/>
        </w:rPr>
        <w:t>:  Check Status</w:t>
      </w:r>
      <w:bookmarkEnd w:id="33"/>
      <w:r w:rsidR="00AC0C73" w:rsidRPr="00E9176F">
        <w:rPr>
          <w:rFonts w:ascii="Times New Roman" w:hAnsi="Times New Roman"/>
          <w:b w:val="0"/>
          <w:sz w:val="24"/>
          <w:szCs w:val="24"/>
        </w:rPr>
        <w:fldChar w:fldCharType="begin"/>
      </w:r>
      <w:r w:rsidRPr="00E9176F">
        <w:rPr>
          <w:rFonts w:ascii="Times New Roman" w:hAnsi="Times New Roman"/>
          <w:b w:val="0"/>
          <w:sz w:val="24"/>
          <w:szCs w:val="24"/>
        </w:rPr>
        <w:instrText xml:space="preserve"> XE "</w:instrText>
      </w:r>
      <w:r w:rsidRPr="00E9176F">
        <w:rPr>
          <w:rFonts w:ascii="Times New Roman" w:hAnsi="Times New Roman"/>
          <w:sz w:val="24"/>
          <w:szCs w:val="24"/>
        </w:rPr>
        <w:instrText>Status"</w:instrText>
      </w:r>
      <w:r w:rsidRPr="00E9176F">
        <w:rPr>
          <w:rFonts w:ascii="Times New Roman" w:hAnsi="Times New Roman"/>
          <w:b w:val="0"/>
          <w:sz w:val="24"/>
          <w:szCs w:val="24"/>
        </w:rPr>
        <w:instrText xml:space="preserve"> </w:instrText>
      </w:r>
      <w:r w:rsidR="00AC0C73" w:rsidRPr="00E9176F">
        <w:rPr>
          <w:rFonts w:ascii="Times New Roman" w:hAnsi="Times New Roman"/>
          <w:b w:val="0"/>
          <w:sz w:val="24"/>
          <w:szCs w:val="24"/>
        </w:rPr>
        <w:fldChar w:fldCharType="end"/>
      </w:r>
    </w:p>
    <w:p w:rsidR="00083861" w:rsidRDefault="00AC0C73" w:rsidP="00083861">
      <w:r w:rsidRPr="00AC0C73">
        <w:rPr>
          <w:sz w:val="20"/>
        </w:rPr>
        <w:pict>
          <v:group id="_x0000_s1270" style="position:absolute;margin-left:-6.75pt;margin-top:33pt;width:267pt;height:92.25pt;z-index:251688960" coordorigin="2115,10755" coordsize="5340,1845">
            <v:group id="_x0000_s1271" style="position:absolute;left:2595;top:10755;width:480;height:1245" coordorigin="2595,10560" coordsize="720,1440">
              <v:oval id="_x0000_s1272" style="position:absolute;left:2775;top:10560;width:360;height:360"/>
              <v:line id="_x0000_s1273" style="position:absolute" from="2955,10920" to="2955,11640"/>
              <v:line id="_x0000_s1274" style="position:absolute" from="2595,11100" to="3315,11100"/>
              <v:line id="_x0000_s1275" style="position:absolute;flip:x" from="2595,11640" to="2955,12000"/>
              <v:line id="_x0000_s1276" style="position:absolute" from="2955,11640" to="3315,12000"/>
            </v:group>
            <v:oval id="_x0000_s1277" style="position:absolute;left:5010;top:10980;width:2445;height:960"/>
            <v:shape id="_x0000_s1278" type="#_x0000_t202" style="position:absolute;left:2115;top:12180;width:1425;height:420" stroked="f">
              <v:textbox style="mso-next-textbox:#_x0000_s1278">
                <w:txbxContent>
                  <w:p w:rsidR="00726A62" w:rsidRDefault="00726A62" w:rsidP="00083861">
                    <w:pPr>
                      <w:jc w:val="center"/>
                    </w:pPr>
                    <w:r>
                      <w:t>Elderly</w:t>
                    </w:r>
                  </w:p>
                </w:txbxContent>
              </v:textbox>
            </v:shape>
            <v:shape id="_x0000_s1279" type="#_x0000_t202" style="position:absolute;left:5460;top:11190;width:1605;height:540" stroked="f">
              <v:textbox style="mso-next-textbox:#_x0000_s1279">
                <w:txbxContent>
                  <w:p w:rsidR="00726A62" w:rsidRDefault="00726A62" w:rsidP="00083861">
                    <w:pPr>
                      <w:jc w:val="center"/>
                    </w:pPr>
                    <w:r>
                      <w:t>Check Status</w:t>
                    </w:r>
                  </w:p>
                </w:txbxContent>
              </v:textbox>
            </v:shape>
            <v:line id="_x0000_s1280" style="position:absolute" from="3270,11490" to="5025,11490"/>
            <w10:wrap type="topAndBottom"/>
          </v:group>
        </w:pict>
      </w:r>
      <w:r w:rsidR="00083861">
        <w:rPr>
          <w:b/>
        </w:rPr>
        <w:t>Diagram:</w:t>
      </w:r>
    </w:p>
    <w:p w:rsidR="00083861" w:rsidRDefault="00083861" w:rsidP="00083861">
      <w:pPr>
        <w:rPr>
          <w:b/>
        </w:rPr>
      </w:pPr>
    </w:p>
    <w:p w:rsidR="00083861" w:rsidRDefault="00083861" w:rsidP="00083861">
      <w:pPr>
        <w:rPr>
          <w:b/>
        </w:rPr>
      </w:pPr>
      <w:r>
        <w:rPr>
          <w:b/>
        </w:rPr>
        <w:t>Brief</w:t>
      </w:r>
      <w:r w:rsidR="00C21A3E" w:rsidRPr="00C21A3E">
        <w:rPr>
          <w:b/>
        </w:rPr>
        <w:t xml:space="preserve"> </w:t>
      </w:r>
      <w:r w:rsidR="00C21A3E">
        <w:rPr>
          <w:b/>
        </w:rPr>
        <w:t xml:space="preserve">Feature </w:t>
      </w:r>
      <w:r>
        <w:rPr>
          <w:b/>
        </w:rPr>
        <w:t>Description</w:t>
      </w:r>
    </w:p>
    <w:p w:rsidR="00083861" w:rsidRDefault="00083861" w:rsidP="00083861">
      <w:r>
        <w:t xml:space="preserve">The elderly accesses the Multi Service-Robot Cluster system to check the status of </w:t>
      </w:r>
      <w:r w:rsidR="00AC0C73">
        <w:fldChar w:fldCharType="begin"/>
      </w:r>
      <w:r>
        <w:instrText xml:space="preserve"> XE "Article" </w:instrText>
      </w:r>
      <w:r w:rsidR="00AC0C73">
        <w:fldChar w:fldCharType="end"/>
      </w:r>
      <w:r>
        <w:t>the system, to gain info on queued and executing requests. The system must provide an easy to use interface for</w:t>
      </w:r>
      <w:r w:rsidR="00A81189">
        <w:t xml:space="preserve"> the elderly to query the system for submitted requests</w:t>
      </w:r>
      <w:r>
        <w:t>. The system must be able service this request at any time. The system must be able to respond with t</w:t>
      </w:r>
      <w:r w:rsidR="00A81189">
        <w:t>he detailed status of the submitted requests</w:t>
      </w:r>
      <w:r>
        <w:t xml:space="preserve"> or respond why it cannot get the status. </w:t>
      </w:r>
    </w:p>
    <w:p w:rsidR="00083861" w:rsidRDefault="00083861" w:rsidP="00083861"/>
    <w:p w:rsidR="00083861" w:rsidRDefault="00083861" w:rsidP="00083861">
      <w:pPr>
        <w:rPr>
          <w:b/>
        </w:rPr>
      </w:pPr>
      <w:r>
        <w:rPr>
          <w:b/>
        </w:rPr>
        <w:t>Initial Step-By-Step Description</w:t>
      </w:r>
    </w:p>
    <w:p w:rsidR="00083861" w:rsidRDefault="00083861" w:rsidP="00083861">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083861" w:rsidRDefault="00083861" w:rsidP="00083861">
      <w:r>
        <w:t>a</w:t>
      </w:r>
      <w:r w:rsidRPr="00A246C7">
        <w:t>nd</w:t>
      </w:r>
    </w:p>
    <w:p w:rsidR="00083861" w:rsidRDefault="00083861" w:rsidP="00083861">
      <w:pPr>
        <w:rPr>
          <w:b/>
        </w:rPr>
      </w:pPr>
      <w:r>
        <w:t>The Elderly</w:t>
      </w:r>
      <w:r w:rsidR="00AC0C73">
        <w:fldChar w:fldCharType="begin"/>
      </w:r>
      <w:r>
        <w:instrText xml:space="preserve"> XE "Reader" </w:instrText>
      </w:r>
      <w:r w:rsidR="00AC0C73">
        <w:fldChar w:fldCharType="end"/>
      </w:r>
      <w:r>
        <w:t xml:space="preserve"> has already registered the item with the Multi Service-Robot Cluster System using the “</w:t>
      </w:r>
      <w:r>
        <w:rPr>
          <w:i/>
        </w:rPr>
        <w:t>Add Item</w:t>
      </w:r>
      <w:r>
        <w:t>” feature.</w:t>
      </w:r>
    </w:p>
    <w:p w:rsidR="00083861" w:rsidRPr="00A246C7" w:rsidRDefault="00083861" w:rsidP="00083861">
      <w:r>
        <w:t>and</w:t>
      </w:r>
    </w:p>
    <w:p w:rsidR="00083861" w:rsidRDefault="00083861" w:rsidP="00083861">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Pr>
          <w:i/>
        </w:rPr>
        <w:t>/Communicate</w:t>
      </w:r>
      <w:r>
        <w:t>” feature.</w:t>
      </w:r>
    </w:p>
    <w:p w:rsidR="00083861" w:rsidRPr="00443C72" w:rsidRDefault="00083861" w:rsidP="00083861">
      <w:r w:rsidRPr="00443C72">
        <w:t>and</w:t>
      </w:r>
    </w:p>
    <w:p w:rsidR="00083861" w:rsidRDefault="00083861" w:rsidP="00083861">
      <w:r>
        <w:t>The Elderly</w:t>
      </w:r>
      <w:r w:rsidR="00AC0C73">
        <w:fldChar w:fldCharType="begin"/>
      </w:r>
      <w:r>
        <w:instrText xml:space="preserve"> XE "Reader" </w:instrText>
      </w:r>
      <w:r w:rsidR="00AC0C73">
        <w:fldChar w:fldCharType="end"/>
      </w:r>
      <w:r>
        <w:t xml:space="preserve"> has already submitted a request with the Multi Service-Robot Cluster System using one of the service or help features.</w:t>
      </w:r>
    </w:p>
    <w:p w:rsidR="00083861" w:rsidRDefault="00083861" w:rsidP="00083861"/>
    <w:p w:rsidR="00083861" w:rsidRDefault="00083861" w:rsidP="00167904">
      <w:pPr>
        <w:numPr>
          <w:ilvl w:val="0"/>
          <w:numId w:val="32"/>
        </w:numPr>
        <w:rPr>
          <w:spacing w:val="-3"/>
        </w:rPr>
      </w:pPr>
      <w:r>
        <w:rPr>
          <w:spacing w:val="-3"/>
        </w:rPr>
        <w:t>The Elderly cho</w:t>
      </w:r>
      <w:r w:rsidR="00AF3CF1">
        <w:rPr>
          <w:spacing w:val="-3"/>
        </w:rPr>
        <w:t>o</w:t>
      </w:r>
      <w:r>
        <w:rPr>
          <w:spacing w:val="-3"/>
        </w:rPr>
        <w:t>ses to</w:t>
      </w:r>
      <w:r w:rsidR="00AC0C73">
        <w:rPr>
          <w:spacing w:val="-3"/>
        </w:rPr>
        <w:fldChar w:fldCharType="begin"/>
      </w:r>
      <w:r>
        <w:rPr>
          <w:spacing w:val="-3"/>
        </w:rPr>
        <w:instrText xml:space="preserve"> XE "</w:instrText>
      </w:r>
      <w:r>
        <w:instrText>Editor"</w:instrText>
      </w:r>
      <w:r>
        <w:rPr>
          <w:spacing w:val="-3"/>
        </w:rPr>
        <w:instrText xml:space="preserve"> </w:instrText>
      </w:r>
      <w:r w:rsidR="00AC0C73">
        <w:rPr>
          <w:spacing w:val="-3"/>
        </w:rPr>
        <w:fldChar w:fldCharType="end"/>
      </w:r>
      <w:r>
        <w:rPr>
          <w:spacing w:val="-3"/>
        </w:rPr>
        <w:t xml:space="preserve"> </w:t>
      </w:r>
      <w:r>
        <w:rPr>
          <w:i/>
          <w:iCs/>
          <w:spacing w:val="-3"/>
        </w:rPr>
        <w:t>Check Status</w:t>
      </w:r>
      <w:r w:rsidR="00AC0C73">
        <w:rPr>
          <w:i/>
          <w:iCs/>
          <w:spacing w:val="-3"/>
        </w:rPr>
        <w:fldChar w:fldCharType="begin"/>
      </w:r>
      <w:r>
        <w:rPr>
          <w:i/>
          <w:iCs/>
          <w:spacing w:val="-3"/>
        </w:rPr>
        <w:instrText xml:space="preserve"> XE "</w:instrText>
      </w:r>
      <w:r>
        <w:instrText>Status"</w:instrText>
      </w:r>
      <w:r>
        <w:rPr>
          <w:i/>
          <w:iCs/>
          <w:spacing w:val="-3"/>
        </w:rPr>
        <w:instrText xml:space="preserve"> </w:instrText>
      </w:r>
      <w:r w:rsidR="00AC0C73">
        <w:rPr>
          <w:i/>
          <w:iCs/>
          <w:spacing w:val="-3"/>
        </w:rPr>
        <w:fldChar w:fldCharType="end"/>
      </w:r>
      <w:r>
        <w:rPr>
          <w:spacing w:val="-3"/>
        </w:rPr>
        <w:t xml:space="preserve"> of the system.</w:t>
      </w:r>
    </w:p>
    <w:p w:rsidR="00083861" w:rsidRDefault="00083861" w:rsidP="00167904">
      <w:pPr>
        <w:numPr>
          <w:ilvl w:val="0"/>
          <w:numId w:val="32"/>
        </w:numPr>
      </w:pPr>
      <w:r>
        <w:rPr>
          <w:spacing w:val="-3"/>
        </w:rPr>
        <w:t xml:space="preserve">The system displays detailed information of all currently executing and queued requests. </w:t>
      </w:r>
    </w:p>
    <w:p w:rsidR="00083861" w:rsidRDefault="00083861" w:rsidP="00083861">
      <w:pPr>
        <w:rPr>
          <w:b/>
        </w:rPr>
      </w:pPr>
    </w:p>
    <w:p w:rsidR="00083861" w:rsidRDefault="00083861" w:rsidP="00083861">
      <w:pPr>
        <w:rPr>
          <w:bCs/>
        </w:rPr>
      </w:pPr>
      <w:r>
        <w:rPr>
          <w:b/>
        </w:rPr>
        <w:t>Xref:</w:t>
      </w:r>
      <w:r>
        <w:rPr>
          <w:bCs/>
        </w:rPr>
        <w:t xml:space="preserve"> Section 3.2.</w:t>
      </w:r>
      <w:r w:rsidR="005D0AA0">
        <w:rPr>
          <w:bCs/>
        </w:rPr>
        <w:t>5</w:t>
      </w:r>
      <w:r>
        <w:rPr>
          <w:bCs/>
        </w:rPr>
        <w:t>, Detailed Use Case: Check Status</w:t>
      </w:r>
    </w:p>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083861" w:rsidRDefault="00083861" w:rsidP="00083861"/>
    <w:p w:rsidR="00990C59" w:rsidRPr="00E9176F" w:rsidRDefault="00932457" w:rsidP="00990C59">
      <w:pPr>
        <w:pStyle w:val="Heading4"/>
        <w:ind w:left="0"/>
        <w:rPr>
          <w:rFonts w:ascii="Times New Roman" w:hAnsi="Times New Roman"/>
          <w:sz w:val="24"/>
          <w:szCs w:val="24"/>
        </w:rPr>
      </w:pPr>
      <w:r>
        <w:rPr>
          <w:rFonts w:ascii="Times New Roman" w:hAnsi="Times New Roman"/>
          <w:b w:val="0"/>
          <w:sz w:val="24"/>
          <w:szCs w:val="24"/>
        </w:rPr>
        <w:lastRenderedPageBreak/>
        <w:t>Feature</w:t>
      </w:r>
      <w:r w:rsidR="00990C59" w:rsidRPr="00E9176F">
        <w:rPr>
          <w:rFonts w:ascii="Times New Roman" w:hAnsi="Times New Roman"/>
          <w:b w:val="0"/>
          <w:sz w:val="24"/>
          <w:szCs w:val="24"/>
        </w:rPr>
        <w:t xml:space="preserve">:  </w:t>
      </w:r>
      <w:r w:rsidR="00C4178A">
        <w:rPr>
          <w:rFonts w:ascii="Times New Roman" w:hAnsi="Times New Roman"/>
          <w:b w:val="0"/>
          <w:sz w:val="24"/>
          <w:szCs w:val="24"/>
        </w:rPr>
        <w:t>View History</w:t>
      </w:r>
      <w:r w:rsidR="00AC0C73" w:rsidRPr="00E9176F">
        <w:rPr>
          <w:rFonts w:ascii="Times New Roman" w:hAnsi="Times New Roman"/>
          <w:b w:val="0"/>
          <w:sz w:val="24"/>
          <w:szCs w:val="24"/>
        </w:rPr>
        <w:fldChar w:fldCharType="begin"/>
      </w:r>
      <w:r w:rsidR="00990C59" w:rsidRPr="00E9176F">
        <w:rPr>
          <w:rFonts w:ascii="Times New Roman" w:hAnsi="Times New Roman"/>
          <w:b w:val="0"/>
          <w:sz w:val="24"/>
          <w:szCs w:val="24"/>
        </w:rPr>
        <w:instrText xml:space="preserve"> XE "</w:instrText>
      </w:r>
      <w:r w:rsidR="00990C59" w:rsidRPr="00E9176F">
        <w:rPr>
          <w:rFonts w:ascii="Times New Roman" w:hAnsi="Times New Roman"/>
          <w:sz w:val="24"/>
          <w:szCs w:val="24"/>
        </w:rPr>
        <w:instrText>Status"</w:instrText>
      </w:r>
      <w:r w:rsidR="00990C59" w:rsidRPr="00E9176F">
        <w:rPr>
          <w:rFonts w:ascii="Times New Roman" w:hAnsi="Times New Roman"/>
          <w:b w:val="0"/>
          <w:sz w:val="24"/>
          <w:szCs w:val="24"/>
        </w:rPr>
        <w:instrText xml:space="preserve"> </w:instrText>
      </w:r>
      <w:r w:rsidR="00AC0C73" w:rsidRPr="00E9176F">
        <w:rPr>
          <w:rFonts w:ascii="Times New Roman" w:hAnsi="Times New Roman"/>
          <w:b w:val="0"/>
          <w:sz w:val="24"/>
          <w:szCs w:val="24"/>
        </w:rPr>
        <w:fldChar w:fldCharType="end"/>
      </w:r>
    </w:p>
    <w:p w:rsidR="00990C59" w:rsidRDefault="00990C59" w:rsidP="00990C59">
      <w:r>
        <w:rPr>
          <w:b/>
        </w:rPr>
        <w:t>Diagram:</w:t>
      </w:r>
    </w:p>
    <w:p w:rsidR="00990C59" w:rsidRDefault="00AC0C73" w:rsidP="00990C59">
      <w:pPr>
        <w:rPr>
          <w:b/>
        </w:rPr>
      </w:pPr>
      <w:r w:rsidRPr="00AC0C73">
        <w:rPr>
          <w:sz w:val="20"/>
        </w:rPr>
        <w:pict>
          <v:group id="_x0000_s1191" style="position:absolute;margin-left:-6.75pt;margin-top:22.2pt;width:267pt;height:92.25pt;z-index:251674624" coordorigin="2115,10755" coordsize="5340,1845">
            <v:group id="_x0000_s1192" style="position:absolute;left:2595;top:10755;width:480;height:1245" coordorigin="2595,10560" coordsize="720,1440">
              <v:oval id="_x0000_s1193" style="position:absolute;left:2775;top:10560;width:360;height:360"/>
              <v:line id="_x0000_s1194" style="position:absolute" from="2955,10920" to="2955,11640"/>
              <v:line id="_x0000_s1195" style="position:absolute" from="2595,11100" to="3315,11100"/>
              <v:line id="_x0000_s1196" style="position:absolute;flip:x" from="2595,11640" to="2955,12000"/>
              <v:line id="_x0000_s1197" style="position:absolute" from="2955,11640" to="3315,12000"/>
            </v:group>
            <v:oval id="_x0000_s1198" style="position:absolute;left:5010;top:10980;width:2445;height:960"/>
            <v:shape id="_x0000_s1199" type="#_x0000_t202" style="position:absolute;left:2115;top:12180;width:1425;height:420" stroked="f">
              <v:textbox style="mso-next-textbox:#_x0000_s1199">
                <w:txbxContent>
                  <w:p w:rsidR="00726A62" w:rsidRDefault="00726A62" w:rsidP="00990C59">
                    <w:pPr>
                      <w:jc w:val="center"/>
                    </w:pPr>
                    <w:r>
                      <w:t>Elderly</w:t>
                    </w:r>
                  </w:p>
                </w:txbxContent>
              </v:textbox>
            </v:shape>
            <v:shape id="_x0000_s1200" type="#_x0000_t202" style="position:absolute;left:5460;top:11190;width:1605;height:540" stroked="f">
              <v:textbox style="mso-next-textbox:#_x0000_s1200">
                <w:txbxContent>
                  <w:p w:rsidR="00726A62" w:rsidRDefault="00726A62" w:rsidP="00990C59">
                    <w:pPr>
                      <w:jc w:val="center"/>
                    </w:pPr>
                    <w:r>
                      <w:t>View History</w:t>
                    </w:r>
                  </w:p>
                </w:txbxContent>
              </v:textbox>
            </v:shape>
            <v:line id="_x0000_s1201" style="position:absolute" from="3270,11490" to="5025,11490"/>
            <w10:wrap type="topAndBottom"/>
          </v:group>
        </w:pict>
      </w:r>
    </w:p>
    <w:p w:rsidR="00553EA8" w:rsidRDefault="00553EA8" w:rsidP="00990C59">
      <w:pPr>
        <w:rPr>
          <w:b/>
        </w:rPr>
      </w:pPr>
    </w:p>
    <w:p w:rsidR="00990C59" w:rsidRDefault="00990C59" w:rsidP="00990C59">
      <w:pPr>
        <w:rPr>
          <w:b/>
        </w:rPr>
      </w:pPr>
      <w:r>
        <w:rPr>
          <w:b/>
        </w:rPr>
        <w:t xml:space="preserve">Brief </w:t>
      </w:r>
      <w:r w:rsidR="00C21A3E">
        <w:rPr>
          <w:b/>
        </w:rPr>
        <w:t xml:space="preserve">Feature </w:t>
      </w:r>
      <w:r>
        <w:rPr>
          <w:b/>
        </w:rPr>
        <w:t>Description</w:t>
      </w:r>
    </w:p>
    <w:p w:rsidR="00990C59" w:rsidRDefault="009C0F0B" w:rsidP="00990C59">
      <w:r>
        <w:t xml:space="preserve">The elderly accesses the Multi Service-Robot Cluster system to </w:t>
      </w:r>
      <w:r w:rsidR="00C4178A">
        <w:t>views the history</w:t>
      </w:r>
      <w:r w:rsidR="00AC0C73">
        <w:fldChar w:fldCharType="begin"/>
      </w:r>
      <w:r w:rsidR="00990C59">
        <w:instrText xml:space="preserve"> XE "Status" </w:instrText>
      </w:r>
      <w:r w:rsidR="00AC0C73">
        <w:fldChar w:fldCharType="end"/>
      </w:r>
      <w:r w:rsidR="002A0082">
        <w:t xml:space="preserve"> of all requests</w:t>
      </w:r>
      <w:r w:rsidR="00E56239">
        <w:t xml:space="preserve"> he ha</w:t>
      </w:r>
      <w:r>
        <w:t>s submitted s</w:t>
      </w:r>
      <w:r w:rsidR="00C4178A">
        <w:t>o far.</w:t>
      </w:r>
      <w:r w:rsidR="00D36705">
        <w:t xml:space="preserve"> The system must be able to must be able to respond with a history report or respond why it cannot display the history report.</w:t>
      </w:r>
    </w:p>
    <w:p w:rsidR="00D36705" w:rsidRDefault="00D36705" w:rsidP="00990C59"/>
    <w:p w:rsidR="00990C59" w:rsidRDefault="00990C59" w:rsidP="00990C59">
      <w:pPr>
        <w:rPr>
          <w:b/>
        </w:rPr>
      </w:pPr>
      <w:r>
        <w:rPr>
          <w:b/>
        </w:rPr>
        <w:t>Initial Step-By-Step Description</w:t>
      </w:r>
    </w:p>
    <w:p w:rsidR="009C0F0B" w:rsidRDefault="009C0F0B" w:rsidP="009C0F0B">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9C0F0B" w:rsidRPr="00A246C7" w:rsidRDefault="009C0F0B" w:rsidP="009C0F0B">
      <w:r>
        <w:t>a</w:t>
      </w:r>
      <w:r w:rsidRPr="00A246C7">
        <w:t>nd</w:t>
      </w:r>
    </w:p>
    <w:p w:rsidR="009C0F0B" w:rsidRDefault="009C0F0B" w:rsidP="009C0F0B">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Pr>
          <w:i/>
        </w:rPr>
        <w:t>/Communicate</w:t>
      </w:r>
      <w:r>
        <w:t>” feature.</w:t>
      </w:r>
    </w:p>
    <w:p w:rsidR="009C0F0B" w:rsidRDefault="009C0F0B" w:rsidP="009C0F0B"/>
    <w:p w:rsidR="009C0F0B" w:rsidRDefault="00990C59" w:rsidP="009C0F0B">
      <w:pPr>
        <w:numPr>
          <w:ilvl w:val="0"/>
          <w:numId w:val="20"/>
        </w:numPr>
        <w:rPr>
          <w:spacing w:val="-3"/>
        </w:rPr>
      </w:pPr>
      <w:r>
        <w:rPr>
          <w:spacing w:val="-3"/>
        </w:rPr>
        <w:t>The Elderly cho</w:t>
      </w:r>
      <w:r w:rsidR="00AF3CF1">
        <w:rPr>
          <w:spacing w:val="-3"/>
        </w:rPr>
        <w:t>o</w:t>
      </w:r>
      <w:r>
        <w:rPr>
          <w:spacing w:val="-3"/>
        </w:rPr>
        <w:t xml:space="preserve">ses </w:t>
      </w:r>
      <w:r w:rsidR="009C0F0B">
        <w:rPr>
          <w:spacing w:val="-3"/>
        </w:rPr>
        <w:t>to</w:t>
      </w:r>
      <w:r w:rsidR="00AC0C73">
        <w:rPr>
          <w:spacing w:val="-3"/>
        </w:rPr>
        <w:fldChar w:fldCharType="begin"/>
      </w:r>
      <w:r>
        <w:rPr>
          <w:spacing w:val="-3"/>
        </w:rPr>
        <w:instrText xml:space="preserve"> XE "</w:instrText>
      </w:r>
      <w:r>
        <w:instrText>Editor"</w:instrText>
      </w:r>
      <w:r>
        <w:rPr>
          <w:spacing w:val="-3"/>
        </w:rPr>
        <w:instrText xml:space="preserve"> </w:instrText>
      </w:r>
      <w:r w:rsidR="00AC0C73">
        <w:rPr>
          <w:spacing w:val="-3"/>
        </w:rPr>
        <w:fldChar w:fldCharType="end"/>
      </w:r>
      <w:r w:rsidR="00C4178A">
        <w:rPr>
          <w:spacing w:val="-3"/>
        </w:rPr>
        <w:t xml:space="preserve"> </w:t>
      </w:r>
      <w:r w:rsidR="00C4178A" w:rsidRPr="00C4178A">
        <w:rPr>
          <w:i/>
          <w:spacing w:val="-3"/>
        </w:rPr>
        <w:t>View History</w:t>
      </w:r>
      <w:r w:rsidR="00AC0C73">
        <w:rPr>
          <w:i/>
          <w:iCs/>
          <w:spacing w:val="-3"/>
        </w:rPr>
        <w:fldChar w:fldCharType="begin"/>
      </w:r>
      <w:r>
        <w:rPr>
          <w:i/>
          <w:iCs/>
          <w:spacing w:val="-3"/>
        </w:rPr>
        <w:instrText xml:space="preserve"> XE "</w:instrText>
      </w:r>
      <w:r>
        <w:instrText>Status"</w:instrText>
      </w:r>
      <w:r>
        <w:rPr>
          <w:i/>
          <w:iCs/>
          <w:spacing w:val="-3"/>
        </w:rPr>
        <w:instrText xml:space="preserve"> </w:instrText>
      </w:r>
      <w:r w:rsidR="00AC0C73">
        <w:rPr>
          <w:i/>
          <w:iCs/>
          <w:spacing w:val="-3"/>
        </w:rPr>
        <w:fldChar w:fldCharType="end"/>
      </w:r>
      <w:r w:rsidR="009C0F0B">
        <w:rPr>
          <w:spacing w:val="-3"/>
        </w:rPr>
        <w:t xml:space="preserve"> of all requests previously submitted</w:t>
      </w:r>
      <w:r>
        <w:rPr>
          <w:spacing w:val="-3"/>
        </w:rPr>
        <w:t>.</w:t>
      </w:r>
    </w:p>
    <w:p w:rsidR="00BD5234" w:rsidRPr="009E0D7B" w:rsidRDefault="00990C59" w:rsidP="009E0D7B">
      <w:pPr>
        <w:numPr>
          <w:ilvl w:val="0"/>
          <w:numId w:val="20"/>
        </w:numPr>
        <w:rPr>
          <w:spacing w:val="-3"/>
        </w:rPr>
      </w:pPr>
      <w:r w:rsidRPr="009E0D7B">
        <w:rPr>
          <w:spacing w:val="-3"/>
        </w:rPr>
        <w:t>The syst</w:t>
      </w:r>
      <w:r w:rsidR="009E0D7B" w:rsidRPr="009E0D7B">
        <w:rPr>
          <w:spacing w:val="-3"/>
        </w:rPr>
        <w:t>em displays all requests previously submitted in a neat format sorted by year, month and date with delivery status.</w:t>
      </w:r>
    </w:p>
    <w:p w:rsidR="00D36705" w:rsidRDefault="00D36705" w:rsidP="00990C59">
      <w:pPr>
        <w:pStyle w:val="Heading4"/>
        <w:ind w:left="0"/>
        <w:rPr>
          <w:rFonts w:ascii="Times New Roman" w:hAnsi="Times New Roman"/>
          <w:b w:val="0"/>
          <w:sz w:val="24"/>
          <w:szCs w:val="24"/>
        </w:rPr>
      </w:pPr>
    </w:p>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Default="00D36705" w:rsidP="00D36705"/>
    <w:p w:rsidR="00D36705" w:rsidRPr="00D36705" w:rsidRDefault="00D36705" w:rsidP="00D36705"/>
    <w:p w:rsidR="00990C59" w:rsidRPr="00E9176F" w:rsidRDefault="00932457" w:rsidP="00990C59">
      <w:pPr>
        <w:pStyle w:val="Heading4"/>
        <w:ind w:left="0"/>
        <w:rPr>
          <w:rFonts w:ascii="Times New Roman" w:hAnsi="Times New Roman"/>
          <w:sz w:val="24"/>
          <w:szCs w:val="24"/>
        </w:rPr>
      </w:pPr>
      <w:r>
        <w:rPr>
          <w:rFonts w:ascii="Times New Roman" w:hAnsi="Times New Roman"/>
          <w:b w:val="0"/>
          <w:sz w:val="24"/>
          <w:szCs w:val="24"/>
        </w:rPr>
        <w:lastRenderedPageBreak/>
        <w:t>Feature</w:t>
      </w:r>
      <w:r w:rsidR="00990C59" w:rsidRPr="00E9176F">
        <w:rPr>
          <w:rFonts w:ascii="Times New Roman" w:hAnsi="Times New Roman"/>
          <w:b w:val="0"/>
          <w:sz w:val="24"/>
          <w:szCs w:val="24"/>
        </w:rPr>
        <w:t xml:space="preserve">:  </w:t>
      </w:r>
      <w:r w:rsidR="00C4178A">
        <w:rPr>
          <w:rFonts w:ascii="Times New Roman" w:hAnsi="Times New Roman"/>
          <w:b w:val="0"/>
          <w:sz w:val="24"/>
          <w:szCs w:val="24"/>
        </w:rPr>
        <w:t>Erase History</w:t>
      </w:r>
      <w:r w:rsidR="00AC0C73" w:rsidRPr="00E9176F">
        <w:rPr>
          <w:rFonts w:ascii="Times New Roman" w:hAnsi="Times New Roman"/>
          <w:b w:val="0"/>
          <w:sz w:val="24"/>
          <w:szCs w:val="24"/>
        </w:rPr>
        <w:fldChar w:fldCharType="begin"/>
      </w:r>
      <w:r w:rsidR="00990C59" w:rsidRPr="00E9176F">
        <w:rPr>
          <w:rFonts w:ascii="Times New Roman" w:hAnsi="Times New Roman"/>
          <w:b w:val="0"/>
          <w:sz w:val="24"/>
          <w:szCs w:val="24"/>
        </w:rPr>
        <w:instrText xml:space="preserve"> XE "</w:instrText>
      </w:r>
      <w:r w:rsidR="00990C59" w:rsidRPr="00E9176F">
        <w:rPr>
          <w:rFonts w:ascii="Times New Roman" w:hAnsi="Times New Roman"/>
          <w:sz w:val="24"/>
          <w:szCs w:val="24"/>
        </w:rPr>
        <w:instrText>Status"</w:instrText>
      </w:r>
      <w:r w:rsidR="00990C59" w:rsidRPr="00E9176F">
        <w:rPr>
          <w:rFonts w:ascii="Times New Roman" w:hAnsi="Times New Roman"/>
          <w:b w:val="0"/>
          <w:sz w:val="24"/>
          <w:szCs w:val="24"/>
        </w:rPr>
        <w:instrText xml:space="preserve"> </w:instrText>
      </w:r>
      <w:r w:rsidR="00AC0C73" w:rsidRPr="00E9176F">
        <w:rPr>
          <w:rFonts w:ascii="Times New Roman" w:hAnsi="Times New Roman"/>
          <w:b w:val="0"/>
          <w:sz w:val="24"/>
          <w:szCs w:val="24"/>
        </w:rPr>
        <w:fldChar w:fldCharType="end"/>
      </w:r>
    </w:p>
    <w:p w:rsidR="00990C59" w:rsidRDefault="00AC0C73" w:rsidP="00990C59">
      <w:r w:rsidRPr="00AC0C73">
        <w:rPr>
          <w:sz w:val="20"/>
        </w:rPr>
        <w:pict>
          <v:group id="_x0000_s1202" style="position:absolute;margin-left:-6.75pt;margin-top:33pt;width:267pt;height:92.25pt;z-index:251676672" coordorigin="2115,10755" coordsize="5340,1845">
            <v:group id="_x0000_s1203" style="position:absolute;left:2595;top:10755;width:480;height:1245" coordorigin="2595,10560" coordsize="720,1440">
              <v:oval id="_x0000_s1204" style="position:absolute;left:2775;top:10560;width:360;height:360"/>
              <v:line id="_x0000_s1205" style="position:absolute" from="2955,10920" to="2955,11640"/>
              <v:line id="_x0000_s1206" style="position:absolute" from="2595,11100" to="3315,11100"/>
              <v:line id="_x0000_s1207" style="position:absolute;flip:x" from="2595,11640" to="2955,12000"/>
              <v:line id="_x0000_s1208" style="position:absolute" from="2955,11640" to="3315,12000"/>
            </v:group>
            <v:oval id="_x0000_s1209" style="position:absolute;left:5010;top:10980;width:2445;height:960"/>
            <v:shape id="_x0000_s1210" type="#_x0000_t202" style="position:absolute;left:2115;top:12180;width:1425;height:420" stroked="f">
              <v:textbox style="mso-next-textbox:#_x0000_s1210">
                <w:txbxContent>
                  <w:p w:rsidR="00726A62" w:rsidRDefault="00726A62" w:rsidP="00990C59">
                    <w:pPr>
                      <w:jc w:val="center"/>
                    </w:pPr>
                    <w:r>
                      <w:t>Elderly</w:t>
                    </w:r>
                  </w:p>
                </w:txbxContent>
              </v:textbox>
            </v:shape>
            <v:shape id="_x0000_s1211" type="#_x0000_t202" style="position:absolute;left:5460;top:11190;width:1605;height:540" stroked="f">
              <v:textbox style="mso-next-textbox:#_x0000_s1211">
                <w:txbxContent>
                  <w:p w:rsidR="00726A62" w:rsidRDefault="00726A62" w:rsidP="00990C59">
                    <w:pPr>
                      <w:jc w:val="center"/>
                    </w:pPr>
                    <w:r>
                      <w:t>Erase History</w:t>
                    </w:r>
                  </w:p>
                </w:txbxContent>
              </v:textbox>
            </v:shape>
            <v:line id="_x0000_s1212" style="position:absolute" from="3270,11490" to="5025,11490"/>
            <w10:wrap type="topAndBottom"/>
          </v:group>
        </w:pict>
      </w:r>
      <w:r w:rsidR="00990C59">
        <w:rPr>
          <w:b/>
        </w:rPr>
        <w:t>Diagram:</w:t>
      </w:r>
    </w:p>
    <w:p w:rsidR="00990C59" w:rsidRDefault="00990C59" w:rsidP="00990C59">
      <w:pPr>
        <w:rPr>
          <w:b/>
        </w:rPr>
      </w:pPr>
    </w:p>
    <w:p w:rsidR="00D36705" w:rsidRDefault="00D36705" w:rsidP="00D36705">
      <w:pPr>
        <w:rPr>
          <w:b/>
        </w:rPr>
      </w:pPr>
    </w:p>
    <w:p w:rsidR="00D36705" w:rsidRDefault="00D36705" w:rsidP="00D36705">
      <w:pPr>
        <w:rPr>
          <w:b/>
        </w:rPr>
      </w:pPr>
      <w:r>
        <w:rPr>
          <w:b/>
        </w:rPr>
        <w:t xml:space="preserve">Brief </w:t>
      </w:r>
      <w:r w:rsidR="00C21A3E">
        <w:rPr>
          <w:b/>
        </w:rPr>
        <w:t xml:space="preserve">Feature </w:t>
      </w:r>
      <w:r>
        <w:rPr>
          <w:b/>
        </w:rPr>
        <w:t>Description</w:t>
      </w:r>
    </w:p>
    <w:p w:rsidR="00553EA8" w:rsidRDefault="00553EA8" w:rsidP="00553EA8">
      <w:r>
        <w:t>The elderly accesses the Multi Service-Robot Cluster system to erase the history</w:t>
      </w:r>
      <w:r w:rsidR="00AC0C73">
        <w:fldChar w:fldCharType="begin"/>
      </w:r>
      <w:r>
        <w:instrText xml:space="preserve"> XE "Status" </w:instrText>
      </w:r>
      <w:r w:rsidR="00AC0C73">
        <w:fldChar w:fldCharType="end"/>
      </w:r>
      <w:r>
        <w:t xml:space="preserve"> of all requests </w:t>
      </w:r>
      <w:r w:rsidR="00DF0B18">
        <w:t xml:space="preserve">he has </w:t>
      </w:r>
      <w:r>
        <w:t>submitted so far. The system must be able to must be able to respond with a cleared out history report and a message that history has been cleared or respond why it cannot display the cleared history report.</w:t>
      </w:r>
    </w:p>
    <w:p w:rsidR="00D36705" w:rsidRDefault="00D36705" w:rsidP="00D36705"/>
    <w:p w:rsidR="00D36705" w:rsidRDefault="00D36705" w:rsidP="00D36705">
      <w:pPr>
        <w:rPr>
          <w:b/>
        </w:rPr>
      </w:pPr>
      <w:r>
        <w:rPr>
          <w:b/>
        </w:rPr>
        <w:t>Initial Step-By-Step Description</w:t>
      </w:r>
    </w:p>
    <w:p w:rsidR="00D36705" w:rsidRDefault="00D36705" w:rsidP="00D36705">
      <w:r>
        <w:t>Before this feature can be used, the Elderly</w:t>
      </w:r>
      <w:r w:rsidR="00AC0C73">
        <w:fldChar w:fldCharType="begin"/>
      </w:r>
      <w:r>
        <w:instrText xml:space="preserve"> XE "Reader" </w:instrText>
      </w:r>
      <w:r w:rsidR="00AC0C73">
        <w:fldChar w:fldCharType="end"/>
      </w:r>
      <w:r>
        <w:t xml:space="preserve"> has read the “User Guide” and familiarized himself with the various features the Multi Service-Robot Cluster System provides</w:t>
      </w:r>
    </w:p>
    <w:p w:rsidR="00D36705" w:rsidRPr="00A246C7" w:rsidRDefault="00D36705" w:rsidP="00D36705">
      <w:r>
        <w:t>a</w:t>
      </w:r>
      <w:r w:rsidRPr="00A246C7">
        <w:t>nd</w:t>
      </w:r>
    </w:p>
    <w:p w:rsidR="00D36705" w:rsidRDefault="00D36705" w:rsidP="00D36705">
      <w:r>
        <w:t>The Elderly</w:t>
      </w:r>
      <w:r w:rsidR="00AC0C73">
        <w:fldChar w:fldCharType="begin"/>
      </w:r>
      <w:r>
        <w:instrText xml:space="preserve"> XE "Reader" </w:instrText>
      </w:r>
      <w:r w:rsidR="00AC0C73">
        <w:fldChar w:fldCharType="end"/>
      </w:r>
      <w:r>
        <w:t xml:space="preserve"> has already established a connection with the Multi Service-Robot Cluster System using the “</w:t>
      </w:r>
      <w:r w:rsidRPr="00A246C7">
        <w:rPr>
          <w:i/>
        </w:rPr>
        <w:t>Issue Request</w:t>
      </w:r>
      <w:r>
        <w:rPr>
          <w:i/>
        </w:rPr>
        <w:t>/Communicate</w:t>
      </w:r>
      <w:r>
        <w:t>” feature.</w:t>
      </w:r>
    </w:p>
    <w:p w:rsidR="00556607" w:rsidRDefault="00556607" w:rsidP="00990C59"/>
    <w:p w:rsidR="00990C59" w:rsidRDefault="00990C59" w:rsidP="00556607">
      <w:pPr>
        <w:numPr>
          <w:ilvl w:val="0"/>
          <w:numId w:val="31"/>
        </w:numPr>
        <w:rPr>
          <w:spacing w:val="-3"/>
        </w:rPr>
      </w:pPr>
      <w:r>
        <w:rPr>
          <w:spacing w:val="-3"/>
        </w:rPr>
        <w:t>The Elderly cho</w:t>
      </w:r>
      <w:r w:rsidR="00AF3CF1">
        <w:rPr>
          <w:spacing w:val="-3"/>
        </w:rPr>
        <w:t>o</w:t>
      </w:r>
      <w:r>
        <w:rPr>
          <w:spacing w:val="-3"/>
        </w:rPr>
        <w:t>ses t</w:t>
      </w:r>
      <w:r w:rsidR="00B9228C">
        <w:rPr>
          <w:spacing w:val="-3"/>
        </w:rPr>
        <w:t>o</w:t>
      </w:r>
      <w:r w:rsidR="00AC0C73">
        <w:rPr>
          <w:spacing w:val="-3"/>
        </w:rPr>
        <w:fldChar w:fldCharType="begin"/>
      </w:r>
      <w:r>
        <w:rPr>
          <w:spacing w:val="-3"/>
        </w:rPr>
        <w:instrText xml:space="preserve"> XE "</w:instrText>
      </w:r>
      <w:r>
        <w:instrText>Editor"</w:instrText>
      </w:r>
      <w:r>
        <w:rPr>
          <w:spacing w:val="-3"/>
        </w:rPr>
        <w:instrText xml:space="preserve"> </w:instrText>
      </w:r>
      <w:r w:rsidR="00AC0C73">
        <w:rPr>
          <w:spacing w:val="-3"/>
        </w:rPr>
        <w:fldChar w:fldCharType="end"/>
      </w:r>
      <w:r>
        <w:rPr>
          <w:spacing w:val="-3"/>
        </w:rPr>
        <w:t xml:space="preserve"> </w:t>
      </w:r>
      <w:r w:rsidR="00765FBE">
        <w:rPr>
          <w:i/>
          <w:iCs/>
          <w:spacing w:val="-3"/>
        </w:rPr>
        <w:t>Erase History</w:t>
      </w:r>
      <w:r w:rsidR="00AC0C73">
        <w:rPr>
          <w:i/>
          <w:iCs/>
          <w:spacing w:val="-3"/>
        </w:rPr>
        <w:fldChar w:fldCharType="begin"/>
      </w:r>
      <w:r>
        <w:rPr>
          <w:i/>
          <w:iCs/>
          <w:spacing w:val="-3"/>
        </w:rPr>
        <w:instrText xml:space="preserve"> XE "</w:instrText>
      </w:r>
      <w:r>
        <w:instrText>Status"</w:instrText>
      </w:r>
      <w:r>
        <w:rPr>
          <w:i/>
          <w:iCs/>
          <w:spacing w:val="-3"/>
        </w:rPr>
        <w:instrText xml:space="preserve"> </w:instrText>
      </w:r>
      <w:r w:rsidR="00AC0C73">
        <w:rPr>
          <w:i/>
          <w:iCs/>
          <w:spacing w:val="-3"/>
        </w:rPr>
        <w:fldChar w:fldCharType="end"/>
      </w:r>
      <w:r>
        <w:rPr>
          <w:spacing w:val="-3"/>
        </w:rPr>
        <w:t xml:space="preserve"> </w:t>
      </w:r>
      <w:r w:rsidR="00B9228C">
        <w:rPr>
          <w:spacing w:val="-3"/>
        </w:rPr>
        <w:t>of all submitted requests</w:t>
      </w:r>
      <w:r>
        <w:rPr>
          <w:spacing w:val="-3"/>
        </w:rPr>
        <w:t>.</w:t>
      </w:r>
    </w:p>
    <w:p w:rsidR="00765FBE" w:rsidRPr="00C4178A" w:rsidRDefault="00765FBE" w:rsidP="00556607">
      <w:pPr>
        <w:numPr>
          <w:ilvl w:val="0"/>
          <w:numId w:val="31"/>
        </w:numPr>
      </w:pPr>
      <w:r>
        <w:rPr>
          <w:spacing w:val="-3"/>
        </w:rPr>
        <w:t>The system er</w:t>
      </w:r>
      <w:r w:rsidR="00B9228C">
        <w:rPr>
          <w:spacing w:val="-3"/>
        </w:rPr>
        <w:t>ases the history of all</w:t>
      </w:r>
      <w:r>
        <w:rPr>
          <w:spacing w:val="-3"/>
        </w:rPr>
        <w:t xml:space="preserve"> requests it has processed so far. </w:t>
      </w:r>
    </w:p>
    <w:p w:rsidR="00765FBE" w:rsidRDefault="00B9228C" w:rsidP="00556607">
      <w:pPr>
        <w:numPr>
          <w:ilvl w:val="0"/>
          <w:numId w:val="31"/>
        </w:numPr>
        <w:rPr>
          <w:spacing w:val="-3"/>
        </w:rPr>
      </w:pPr>
      <w:r>
        <w:rPr>
          <w:spacing w:val="-3"/>
        </w:rPr>
        <w:t>The system responds with a message “</w:t>
      </w:r>
      <w:r w:rsidRPr="00B9228C">
        <w:rPr>
          <w:i/>
          <w:spacing w:val="-3"/>
        </w:rPr>
        <w:t>Your request history has been cleared</w:t>
      </w:r>
      <w:r>
        <w:rPr>
          <w:spacing w:val="-3"/>
        </w:rPr>
        <w:t>”.</w:t>
      </w:r>
    </w:p>
    <w:p w:rsidR="00B84264" w:rsidRDefault="00B84264" w:rsidP="00B84264">
      <w:pPr>
        <w:ind w:left="360"/>
        <w:rPr>
          <w:spacing w:val="-3"/>
        </w:rPr>
      </w:pPr>
    </w:p>
    <w:p w:rsidR="00B84264" w:rsidRDefault="00B84264" w:rsidP="00B84264">
      <w:pPr>
        <w:ind w:left="360"/>
        <w:rPr>
          <w:spacing w:val="-3"/>
        </w:rPr>
      </w:pPr>
    </w:p>
    <w:p w:rsidR="00E52404" w:rsidRDefault="00E52404" w:rsidP="00E52404">
      <w:pPr>
        <w:pStyle w:val="Heading2"/>
        <w:spacing w:line="480" w:lineRule="auto"/>
        <w:rPr>
          <w:rFonts w:ascii="Times New Roman" w:hAnsi="Times New Roman"/>
        </w:rPr>
      </w:pPr>
      <w:bookmarkStart w:id="34" w:name="_Toc77487648"/>
      <w:r>
        <w:rPr>
          <w:rFonts w:ascii="Times New Roman" w:hAnsi="Times New Roman"/>
        </w:rPr>
        <w:t>2.</w:t>
      </w:r>
      <w:r w:rsidR="001906E3">
        <w:rPr>
          <w:rFonts w:ascii="Times New Roman" w:hAnsi="Times New Roman"/>
        </w:rPr>
        <w:t>4</w:t>
      </w:r>
      <w:r>
        <w:rPr>
          <w:rFonts w:ascii="Times New Roman" w:hAnsi="Times New Roman"/>
        </w:rPr>
        <w:tab/>
        <w:t>User</w:t>
      </w:r>
      <w:r w:rsidR="00AC0C73">
        <w:rPr>
          <w:rFonts w:ascii="Times New Roman" w:hAnsi="Times New Roman"/>
        </w:rPr>
        <w:fldChar w:fldCharType="begin"/>
      </w:r>
      <w:r>
        <w:rPr>
          <w:rFonts w:ascii="Times New Roman" w:hAnsi="Times New Roman"/>
        </w:rPr>
        <w:instrText xml:space="preserve"> XE "</w:instrText>
      </w:r>
      <w:r>
        <w:instrText>User"</w:instrText>
      </w:r>
      <w:r>
        <w:rPr>
          <w:rFonts w:ascii="Times New Roman" w:hAnsi="Times New Roman"/>
        </w:rPr>
        <w:instrText xml:space="preserve"> </w:instrText>
      </w:r>
      <w:r w:rsidR="00AC0C73">
        <w:rPr>
          <w:rFonts w:ascii="Times New Roman" w:hAnsi="Times New Roman"/>
        </w:rPr>
        <w:fldChar w:fldCharType="end"/>
      </w:r>
      <w:r>
        <w:rPr>
          <w:rFonts w:ascii="Times New Roman" w:hAnsi="Times New Roman"/>
        </w:rPr>
        <w:t xml:space="preserve"> Characteristics</w:t>
      </w:r>
      <w:bookmarkEnd w:id="34"/>
    </w:p>
    <w:p w:rsidR="00AD1890" w:rsidRDefault="00E52404" w:rsidP="00167904">
      <w:pPr>
        <w:pStyle w:val="Heading4"/>
        <w:rPr>
          <w:rFonts w:ascii="Times New Roman" w:hAnsi="Times New Roman"/>
          <w:b w:val="0"/>
          <w:sz w:val="24"/>
          <w:szCs w:val="24"/>
        </w:rPr>
      </w:pPr>
      <w:r w:rsidRPr="00AD1890">
        <w:rPr>
          <w:rFonts w:ascii="Times New Roman" w:hAnsi="Times New Roman"/>
          <w:b w:val="0"/>
          <w:sz w:val="24"/>
          <w:szCs w:val="24"/>
        </w:rPr>
        <w:t xml:space="preserve">The </w:t>
      </w:r>
      <w:r w:rsidR="00B65A4C" w:rsidRPr="00AD1890">
        <w:rPr>
          <w:rFonts w:ascii="Times New Roman" w:hAnsi="Times New Roman"/>
          <w:b w:val="0"/>
          <w:sz w:val="24"/>
          <w:szCs w:val="24"/>
        </w:rPr>
        <w:t xml:space="preserve">Elderly is </w:t>
      </w:r>
      <w:r w:rsidRPr="00AD1890">
        <w:rPr>
          <w:rFonts w:ascii="Times New Roman" w:hAnsi="Times New Roman"/>
          <w:b w:val="0"/>
          <w:sz w:val="24"/>
          <w:szCs w:val="24"/>
        </w:rPr>
        <w:t xml:space="preserve">expected to be </w:t>
      </w:r>
      <w:r w:rsidR="00B65A4C" w:rsidRPr="00AD1890">
        <w:rPr>
          <w:rFonts w:ascii="Times New Roman" w:hAnsi="Times New Roman"/>
          <w:b w:val="0"/>
          <w:sz w:val="24"/>
          <w:szCs w:val="24"/>
        </w:rPr>
        <w:t>“</w:t>
      </w:r>
      <w:r w:rsidR="00B65A4C" w:rsidRPr="00AD1890">
        <w:rPr>
          <w:rFonts w:ascii="Times New Roman" w:hAnsi="Times New Roman"/>
          <w:b w:val="0"/>
          <w:i/>
          <w:sz w:val="24"/>
          <w:szCs w:val="24"/>
        </w:rPr>
        <w:t>Basic Gadget Literate</w:t>
      </w:r>
      <w:r w:rsidR="00B65A4C" w:rsidRPr="00AD1890">
        <w:rPr>
          <w:rFonts w:ascii="Times New Roman" w:hAnsi="Times New Roman"/>
          <w:b w:val="0"/>
          <w:sz w:val="24"/>
          <w:szCs w:val="24"/>
        </w:rPr>
        <w:t xml:space="preserve">” to be able to </w:t>
      </w:r>
      <w:r w:rsidR="00ED35F0" w:rsidRPr="00AD1890">
        <w:rPr>
          <w:rFonts w:ascii="Times New Roman" w:hAnsi="Times New Roman"/>
          <w:b w:val="0"/>
          <w:sz w:val="24"/>
          <w:szCs w:val="24"/>
        </w:rPr>
        <w:t>communicate with the Mult</w:t>
      </w:r>
      <w:r w:rsidR="00E31A9D">
        <w:rPr>
          <w:rFonts w:ascii="Times New Roman" w:hAnsi="Times New Roman"/>
          <w:b w:val="0"/>
          <w:sz w:val="24"/>
          <w:szCs w:val="24"/>
        </w:rPr>
        <w:t>i Service-Robot Cluster System</w:t>
      </w:r>
      <w:r w:rsidR="006366E3">
        <w:rPr>
          <w:rFonts w:ascii="Times New Roman" w:hAnsi="Times New Roman"/>
          <w:b w:val="0"/>
          <w:sz w:val="24"/>
          <w:szCs w:val="24"/>
        </w:rPr>
        <w:t>.</w:t>
      </w:r>
    </w:p>
    <w:p w:rsidR="00FA2B42" w:rsidRPr="00FA2B42" w:rsidRDefault="00FA2B42" w:rsidP="00FA2B42"/>
    <w:p w:rsidR="00AD1890" w:rsidRDefault="00E52404" w:rsidP="00AD1890">
      <w:pPr>
        <w:pStyle w:val="Heading2"/>
        <w:spacing w:line="480" w:lineRule="auto"/>
        <w:rPr>
          <w:rFonts w:ascii="Times New Roman" w:hAnsi="Times New Roman"/>
        </w:rPr>
      </w:pPr>
      <w:bookmarkStart w:id="35" w:name="_Toc77487649"/>
      <w:r>
        <w:rPr>
          <w:rFonts w:ascii="Times New Roman" w:hAnsi="Times New Roman"/>
        </w:rPr>
        <w:lastRenderedPageBreak/>
        <w:t>2.</w:t>
      </w:r>
      <w:r w:rsidR="001906E3">
        <w:rPr>
          <w:rFonts w:ascii="Times New Roman" w:hAnsi="Times New Roman"/>
        </w:rPr>
        <w:t>5</w:t>
      </w:r>
      <w:r>
        <w:rPr>
          <w:rFonts w:ascii="Times New Roman" w:hAnsi="Times New Roman"/>
        </w:rPr>
        <w:tab/>
        <w:t>Non-Functional Requirements</w:t>
      </w:r>
      <w:bookmarkEnd w:id="35"/>
    </w:p>
    <w:p w:rsidR="00257633" w:rsidRPr="00AD1890" w:rsidRDefault="00257633" w:rsidP="00AD1890">
      <w:pPr>
        <w:pStyle w:val="Heading2"/>
        <w:spacing w:line="480" w:lineRule="auto"/>
        <w:rPr>
          <w:rFonts w:ascii="Times New Roman" w:hAnsi="Times New Roman"/>
          <w:i w:val="0"/>
        </w:rPr>
      </w:pPr>
      <w:r w:rsidRPr="00AD1890">
        <w:rPr>
          <w:i w:val="0"/>
          <w:sz w:val="24"/>
        </w:rPr>
        <w:t>2.</w:t>
      </w:r>
      <w:r w:rsidR="001906E3">
        <w:rPr>
          <w:i w:val="0"/>
          <w:sz w:val="24"/>
        </w:rPr>
        <w:t>5</w:t>
      </w:r>
      <w:r w:rsidRPr="00AD1890">
        <w:rPr>
          <w:i w:val="0"/>
          <w:sz w:val="24"/>
        </w:rPr>
        <w:t>.1</w:t>
      </w:r>
      <w:r w:rsidRPr="00AD1890">
        <w:rPr>
          <w:i w:val="0"/>
          <w:sz w:val="24"/>
        </w:rPr>
        <w:tab/>
        <w:t>Robustness</w:t>
      </w:r>
    </w:p>
    <w:p w:rsidR="00FA2B42" w:rsidRDefault="00257633" w:rsidP="00257633">
      <w:pPr>
        <w:pStyle w:val="Heading3"/>
        <w:rPr>
          <w:rFonts w:ascii="Times New Roman" w:hAnsi="Times New Roman"/>
          <w:b w:val="0"/>
          <w:color w:val="000000"/>
          <w:sz w:val="24"/>
          <w:szCs w:val="24"/>
        </w:rPr>
      </w:pPr>
      <w:r w:rsidRPr="00257633">
        <w:rPr>
          <w:rFonts w:ascii="Times New Roman" w:hAnsi="Times New Roman"/>
          <w:b w:val="0"/>
          <w:color w:val="000000"/>
          <w:sz w:val="24"/>
          <w:szCs w:val="24"/>
        </w:rPr>
        <w:t xml:space="preserve">The </w:t>
      </w:r>
      <w:r w:rsidR="00FA2B42">
        <w:rPr>
          <w:rFonts w:ascii="Times New Roman" w:hAnsi="Times New Roman"/>
          <w:b w:val="0"/>
          <w:color w:val="000000"/>
          <w:sz w:val="24"/>
          <w:szCs w:val="24"/>
        </w:rPr>
        <w:t>system</w:t>
      </w:r>
      <w:r>
        <w:rPr>
          <w:rFonts w:ascii="Times New Roman" w:hAnsi="Times New Roman"/>
          <w:b w:val="0"/>
          <w:color w:val="000000"/>
          <w:sz w:val="24"/>
          <w:szCs w:val="24"/>
        </w:rPr>
        <w:t xml:space="preserve"> needs to ensure it is able to </w:t>
      </w:r>
      <w:r w:rsidR="00D74880">
        <w:rPr>
          <w:rFonts w:ascii="Times New Roman" w:hAnsi="Times New Roman"/>
          <w:b w:val="0"/>
          <w:color w:val="000000"/>
          <w:sz w:val="24"/>
          <w:szCs w:val="24"/>
        </w:rPr>
        <w:t>either complete a task, or exit</w:t>
      </w:r>
      <w:r w:rsidR="00FA2B42">
        <w:rPr>
          <w:rFonts w:ascii="Times New Roman" w:hAnsi="Times New Roman"/>
          <w:b w:val="0"/>
          <w:color w:val="000000"/>
          <w:sz w:val="24"/>
          <w:szCs w:val="24"/>
        </w:rPr>
        <w:t xml:space="preserve"> gracefully and predictably. Any excep</w:t>
      </w:r>
      <w:r w:rsidR="00D74880">
        <w:rPr>
          <w:rFonts w:ascii="Times New Roman" w:hAnsi="Times New Roman"/>
          <w:b w:val="0"/>
          <w:color w:val="000000"/>
          <w:sz w:val="24"/>
          <w:szCs w:val="24"/>
        </w:rPr>
        <w:t>tional circumstances should trigger a graceful exit</w:t>
      </w:r>
      <w:r w:rsidR="00FA2B42">
        <w:rPr>
          <w:rFonts w:ascii="Times New Roman" w:hAnsi="Times New Roman"/>
          <w:b w:val="0"/>
          <w:color w:val="000000"/>
          <w:sz w:val="24"/>
          <w:szCs w:val="24"/>
        </w:rPr>
        <w:t xml:space="preserve"> with user feedback having been provided.</w:t>
      </w:r>
    </w:p>
    <w:p w:rsidR="00257633" w:rsidRDefault="00257633" w:rsidP="00257633">
      <w:pPr>
        <w:pStyle w:val="Heading3"/>
        <w:rPr>
          <w:sz w:val="24"/>
        </w:rPr>
      </w:pPr>
      <w:r>
        <w:rPr>
          <w:sz w:val="24"/>
        </w:rPr>
        <w:t>2.</w:t>
      </w:r>
      <w:r w:rsidR="001906E3">
        <w:rPr>
          <w:sz w:val="24"/>
        </w:rPr>
        <w:t>5</w:t>
      </w:r>
      <w:r w:rsidR="00BD2DAF">
        <w:rPr>
          <w:sz w:val="24"/>
        </w:rPr>
        <w:t>.2</w:t>
      </w:r>
      <w:r>
        <w:rPr>
          <w:sz w:val="24"/>
        </w:rPr>
        <w:tab/>
        <w:t>Performance</w:t>
      </w:r>
    </w:p>
    <w:p w:rsidR="00BD2DAF" w:rsidRDefault="00BD2DAF" w:rsidP="00BD2DAF">
      <w:pPr>
        <w:rPr>
          <w:color w:val="000000"/>
          <w:szCs w:val="24"/>
        </w:rPr>
      </w:pPr>
    </w:p>
    <w:p w:rsidR="00BD2DAF" w:rsidRDefault="00257633" w:rsidP="00BD2DAF">
      <w:pPr>
        <w:rPr>
          <w:color w:val="000000"/>
          <w:szCs w:val="24"/>
        </w:rPr>
      </w:pPr>
      <w:r w:rsidRPr="00BD2DAF">
        <w:rPr>
          <w:color w:val="000000"/>
          <w:szCs w:val="24"/>
        </w:rPr>
        <w:t>The system</w:t>
      </w:r>
      <w:r w:rsidR="00BD2DAF">
        <w:rPr>
          <w:color w:val="000000"/>
          <w:szCs w:val="24"/>
        </w:rPr>
        <w:t xml:space="preserve"> </w:t>
      </w:r>
      <w:r w:rsidR="00FA2B42">
        <w:rPr>
          <w:color w:val="000000"/>
          <w:szCs w:val="24"/>
        </w:rPr>
        <w:t>must offer concurrency in executing assigned tasks.</w:t>
      </w:r>
      <w:r w:rsidR="00BD2DAF">
        <w:rPr>
          <w:color w:val="000000"/>
          <w:szCs w:val="24"/>
        </w:rPr>
        <w:t xml:space="preserve"> The system must ensure each Pinto is able perform his task seamlessly</w:t>
      </w:r>
      <w:r w:rsidR="00FA2B42">
        <w:rPr>
          <w:color w:val="000000"/>
          <w:szCs w:val="24"/>
        </w:rPr>
        <w:t>,</w:t>
      </w:r>
      <w:r w:rsidR="00BD2DAF">
        <w:rPr>
          <w:color w:val="000000"/>
          <w:szCs w:val="24"/>
        </w:rPr>
        <w:t xml:space="preserve"> and in the shortest possible time</w:t>
      </w:r>
      <w:r w:rsidR="00FA2B42">
        <w:rPr>
          <w:color w:val="000000"/>
          <w:szCs w:val="24"/>
        </w:rPr>
        <w:t>.</w:t>
      </w:r>
    </w:p>
    <w:p w:rsidR="00BD2DAF" w:rsidRDefault="00BD2DAF" w:rsidP="00257633">
      <w:pPr>
        <w:rPr>
          <w:color w:val="000000"/>
          <w:szCs w:val="24"/>
        </w:rPr>
      </w:pPr>
    </w:p>
    <w:p w:rsidR="00BD2DAF" w:rsidRDefault="00BD2DAF" w:rsidP="00257633">
      <w:pPr>
        <w:rPr>
          <w:color w:val="000000"/>
          <w:szCs w:val="24"/>
        </w:rPr>
      </w:pPr>
    </w:p>
    <w:p w:rsidR="00BD2DAF" w:rsidRDefault="00BD2DAF" w:rsidP="00BD2DAF">
      <w:pPr>
        <w:pStyle w:val="Heading3"/>
        <w:rPr>
          <w:sz w:val="24"/>
        </w:rPr>
      </w:pPr>
      <w:r>
        <w:rPr>
          <w:sz w:val="24"/>
        </w:rPr>
        <w:t>2.</w:t>
      </w:r>
      <w:r w:rsidR="001906E3">
        <w:rPr>
          <w:sz w:val="24"/>
        </w:rPr>
        <w:t>5</w:t>
      </w:r>
      <w:r>
        <w:rPr>
          <w:sz w:val="24"/>
        </w:rPr>
        <w:t>.3</w:t>
      </w:r>
      <w:r>
        <w:rPr>
          <w:sz w:val="24"/>
        </w:rPr>
        <w:tab/>
        <w:t>Ease of Use</w:t>
      </w:r>
    </w:p>
    <w:p w:rsidR="00BD2DAF" w:rsidRDefault="00BD2DAF" w:rsidP="00257633">
      <w:pPr>
        <w:rPr>
          <w:color w:val="000000"/>
          <w:szCs w:val="24"/>
        </w:rPr>
      </w:pPr>
    </w:p>
    <w:p w:rsidR="00BD2DAF" w:rsidRPr="00AD1890" w:rsidRDefault="00BD2DAF" w:rsidP="00257633">
      <w:pPr>
        <w:rPr>
          <w:color w:val="000000"/>
          <w:szCs w:val="24"/>
        </w:rPr>
      </w:pPr>
      <w:r w:rsidRPr="00AD1890">
        <w:rPr>
          <w:color w:val="000000"/>
          <w:szCs w:val="24"/>
        </w:rPr>
        <w:t xml:space="preserve">The </w:t>
      </w:r>
      <w:r w:rsidR="00FA2B42" w:rsidRPr="00E13BA8">
        <w:rPr>
          <w:color w:val="000000"/>
          <w:szCs w:val="24"/>
        </w:rPr>
        <w:t>system</w:t>
      </w:r>
      <w:r w:rsidR="00FA2B42">
        <w:rPr>
          <w:i/>
          <w:color w:val="000000"/>
          <w:szCs w:val="24"/>
        </w:rPr>
        <w:t xml:space="preserve"> </w:t>
      </w:r>
      <w:r w:rsidRPr="00AD1890">
        <w:rPr>
          <w:color w:val="000000"/>
          <w:szCs w:val="24"/>
        </w:rPr>
        <w:t>is being designed and developed for the Elderly.  It is important that the system be extremely use</w:t>
      </w:r>
      <w:r w:rsidR="00D74880">
        <w:rPr>
          <w:color w:val="000000"/>
          <w:szCs w:val="24"/>
        </w:rPr>
        <w:t>r friendly and has</w:t>
      </w:r>
      <w:r w:rsidRPr="00AD1890">
        <w:rPr>
          <w:color w:val="000000"/>
          <w:szCs w:val="24"/>
        </w:rPr>
        <w:t xml:space="preserve"> simple user input methods, either “</w:t>
      </w:r>
      <w:r w:rsidRPr="00AD1890">
        <w:rPr>
          <w:i/>
          <w:color w:val="000000"/>
          <w:szCs w:val="24"/>
        </w:rPr>
        <w:t>command line text</w:t>
      </w:r>
      <w:r w:rsidRPr="00AD1890">
        <w:rPr>
          <w:color w:val="000000"/>
          <w:szCs w:val="24"/>
        </w:rPr>
        <w:t>” or “</w:t>
      </w:r>
      <w:r w:rsidRPr="00AD1890">
        <w:rPr>
          <w:i/>
          <w:color w:val="000000"/>
          <w:szCs w:val="24"/>
        </w:rPr>
        <w:t>voice</w:t>
      </w:r>
      <w:r w:rsidR="00FA2B42">
        <w:rPr>
          <w:i/>
          <w:color w:val="000000"/>
          <w:szCs w:val="24"/>
        </w:rPr>
        <w:t xml:space="preserve"> input</w:t>
      </w:r>
      <w:r w:rsidRPr="00AD1890">
        <w:rPr>
          <w:color w:val="000000"/>
          <w:szCs w:val="24"/>
        </w:rPr>
        <w:t>”.</w:t>
      </w:r>
      <w:r w:rsidR="000B31FF">
        <w:rPr>
          <w:color w:val="000000"/>
          <w:szCs w:val="24"/>
        </w:rPr>
        <w:t xml:space="preserve"> </w:t>
      </w:r>
      <w:r w:rsidR="00FA2B42">
        <w:rPr>
          <w:color w:val="000000"/>
          <w:szCs w:val="24"/>
        </w:rPr>
        <w:t xml:space="preserve">Interaction with the system should be intuitive </w:t>
      </w:r>
      <w:r w:rsidR="000B31FF">
        <w:rPr>
          <w:color w:val="000000"/>
          <w:szCs w:val="24"/>
        </w:rPr>
        <w:t>and natural</w:t>
      </w:r>
      <w:r w:rsidR="00FA2B42">
        <w:rPr>
          <w:color w:val="000000"/>
          <w:szCs w:val="24"/>
        </w:rPr>
        <w:t>. Ideally, the system is “fun” to use.</w:t>
      </w:r>
    </w:p>
    <w:p w:rsidR="00BD2DAF" w:rsidRDefault="00BD2DAF" w:rsidP="00257633">
      <w:pPr>
        <w:rPr>
          <w:rFonts w:ascii="Arial" w:hAnsi="Arial" w:cs="Arial"/>
          <w:color w:val="000000"/>
          <w:szCs w:val="24"/>
        </w:rPr>
      </w:pPr>
    </w:p>
    <w:p w:rsidR="00AD1890" w:rsidRDefault="00AD1890" w:rsidP="00257633">
      <w:pPr>
        <w:rPr>
          <w:rFonts w:ascii="Arial" w:hAnsi="Arial" w:cs="Arial"/>
          <w:color w:val="000000"/>
          <w:szCs w:val="24"/>
        </w:rPr>
      </w:pPr>
    </w:p>
    <w:p w:rsidR="00BD2DAF" w:rsidRDefault="00BD2DAF" w:rsidP="00BD2DAF">
      <w:pPr>
        <w:pStyle w:val="Heading3"/>
        <w:rPr>
          <w:sz w:val="24"/>
        </w:rPr>
      </w:pPr>
      <w:r w:rsidRPr="00257633">
        <w:rPr>
          <w:color w:val="000000"/>
          <w:sz w:val="27"/>
          <w:szCs w:val="27"/>
        </w:rPr>
        <w:t xml:space="preserve"> </w:t>
      </w:r>
      <w:r>
        <w:rPr>
          <w:sz w:val="24"/>
        </w:rPr>
        <w:t>2.</w:t>
      </w:r>
      <w:r w:rsidR="001906E3">
        <w:rPr>
          <w:sz w:val="24"/>
        </w:rPr>
        <w:t xml:space="preserve">5.4 </w:t>
      </w:r>
      <w:r>
        <w:rPr>
          <w:sz w:val="24"/>
        </w:rPr>
        <w:t>Extensibility</w:t>
      </w:r>
    </w:p>
    <w:p w:rsidR="00AD1890" w:rsidRPr="00AD1890" w:rsidRDefault="00257633" w:rsidP="00257633">
      <w:pPr>
        <w:rPr>
          <w:color w:val="000000"/>
          <w:szCs w:val="24"/>
        </w:rPr>
      </w:pPr>
      <w:r w:rsidRPr="00257633">
        <w:rPr>
          <w:color w:val="000000"/>
          <w:sz w:val="27"/>
          <w:szCs w:val="27"/>
        </w:rPr>
        <w:br/>
      </w:r>
      <w:r w:rsidR="00AD1890" w:rsidRPr="00AD1890">
        <w:rPr>
          <w:color w:val="000000"/>
          <w:szCs w:val="24"/>
        </w:rPr>
        <w:t xml:space="preserve">The </w:t>
      </w:r>
      <w:r w:rsidR="00E13BA8" w:rsidRPr="00E13BA8">
        <w:rPr>
          <w:color w:val="000000"/>
          <w:szCs w:val="24"/>
        </w:rPr>
        <w:t xml:space="preserve">system </w:t>
      </w:r>
      <w:r w:rsidR="00E13BA8">
        <w:rPr>
          <w:color w:val="000000"/>
          <w:szCs w:val="24"/>
        </w:rPr>
        <w:t>must</w:t>
      </w:r>
      <w:r w:rsidR="00E13BA8">
        <w:rPr>
          <w:i/>
          <w:color w:val="000000"/>
          <w:szCs w:val="24"/>
        </w:rPr>
        <w:t xml:space="preserve"> </w:t>
      </w:r>
      <w:r w:rsidR="00AD1890" w:rsidRPr="00AD1890">
        <w:rPr>
          <w:color w:val="000000"/>
          <w:szCs w:val="24"/>
        </w:rPr>
        <w:t>provide “</w:t>
      </w:r>
      <w:r w:rsidR="00AD1890" w:rsidRPr="006117B5">
        <w:rPr>
          <w:i/>
          <w:color w:val="000000"/>
          <w:szCs w:val="24"/>
        </w:rPr>
        <w:t>Assistance and Support</w:t>
      </w:r>
      <w:r w:rsidR="00AD1890" w:rsidRPr="00AD1890">
        <w:rPr>
          <w:color w:val="000000"/>
          <w:szCs w:val="24"/>
        </w:rPr>
        <w:t xml:space="preserve">” to the elderly. As it becomes popular and more elders begin to use it, their needs and requirements may grow. </w:t>
      </w:r>
    </w:p>
    <w:p w:rsidR="00AD1890" w:rsidRPr="00AD1890" w:rsidRDefault="00AD1890" w:rsidP="00257633">
      <w:pPr>
        <w:rPr>
          <w:color w:val="000000"/>
          <w:szCs w:val="24"/>
        </w:rPr>
      </w:pPr>
      <w:r w:rsidRPr="00AD1890">
        <w:rPr>
          <w:color w:val="000000"/>
          <w:szCs w:val="24"/>
        </w:rPr>
        <w:t>The system</w:t>
      </w:r>
      <w:r w:rsidR="00257633" w:rsidRPr="00AD1890">
        <w:rPr>
          <w:color w:val="000000"/>
          <w:szCs w:val="24"/>
        </w:rPr>
        <w:t xml:space="preserve"> should be </w:t>
      </w:r>
      <w:r w:rsidRPr="00AD1890">
        <w:rPr>
          <w:color w:val="000000"/>
          <w:szCs w:val="24"/>
        </w:rPr>
        <w:t>easily extensible</w:t>
      </w:r>
      <w:r w:rsidR="00257633" w:rsidRPr="00AD1890">
        <w:rPr>
          <w:color w:val="000000"/>
          <w:szCs w:val="24"/>
        </w:rPr>
        <w:t xml:space="preserve"> </w:t>
      </w:r>
      <w:r w:rsidRPr="00AD1890">
        <w:rPr>
          <w:color w:val="000000"/>
          <w:szCs w:val="24"/>
        </w:rPr>
        <w:t xml:space="preserve">so that more </w:t>
      </w:r>
      <w:r w:rsidR="00257633" w:rsidRPr="00AD1890">
        <w:rPr>
          <w:color w:val="000000"/>
          <w:szCs w:val="24"/>
        </w:rPr>
        <w:t xml:space="preserve">features </w:t>
      </w:r>
      <w:r w:rsidRPr="00AD1890">
        <w:rPr>
          <w:color w:val="000000"/>
          <w:szCs w:val="24"/>
        </w:rPr>
        <w:t>and options can be easily added to it in times to come.</w:t>
      </w:r>
    </w:p>
    <w:p w:rsidR="00E5404E" w:rsidRDefault="00E5404E" w:rsidP="00E52404">
      <w:pPr>
        <w:spacing w:line="480" w:lineRule="auto"/>
      </w:pPr>
    </w:p>
    <w:p w:rsidR="0094286E" w:rsidRPr="00AE71F3" w:rsidRDefault="00E52404" w:rsidP="0094286E">
      <w:pPr>
        <w:pStyle w:val="Heading1"/>
        <w:rPr>
          <w:rFonts w:ascii="Times New Roman" w:hAnsi="Times New Roman"/>
          <w:sz w:val="28"/>
          <w:szCs w:val="28"/>
        </w:rPr>
      </w:pPr>
      <w:bookmarkStart w:id="36" w:name="_Toc61315205"/>
      <w:bookmarkStart w:id="37" w:name="_Toc77487650"/>
      <w:r w:rsidRPr="00AE71F3">
        <w:rPr>
          <w:rFonts w:ascii="Times New Roman" w:hAnsi="Times New Roman"/>
          <w:sz w:val="28"/>
          <w:szCs w:val="28"/>
        </w:rPr>
        <w:t>3.0.</w:t>
      </w:r>
      <w:r w:rsidRPr="00AE71F3">
        <w:rPr>
          <w:rFonts w:ascii="Times New Roman" w:hAnsi="Times New Roman"/>
          <w:sz w:val="28"/>
          <w:szCs w:val="28"/>
        </w:rPr>
        <w:tab/>
      </w:r>
      <w:bookmarkStart w:id="38" w:name="_Toc77487651"/>
      <w:bookmarkEnd w:id="36"/>
      <w:bookmarkEnd w:id="37"/>
      <w:r w:rsidR="001906E3">
        <w:rPr>
          <w:rFonts w:ascii="Times New Roman" w:hAnsi="Times New Roman"/>
          <w:sz w:val="28"/>
          <w:szCs w:val="28"/>
        </w:rPr>
        <w:t>Detailed Use Case</w:t>
      </w:r>
      <w:r w:rsidR="00AA3F3F">
        <w:rPr>
          <w:rFonts w:ascii="Times New Roman" w:hAnsi="Times New Roman"/>
          <w:sz w:val="28"/>
          <w:szCs w:val="28"/>
        </w:rPr>
        <w:t>s</w:t>
      </w:r>
    </w:p>
    <w:p w:rsidR="0094286E" w:rsidRPr="00922677" w:rsidRDefault="00E52404" w:rsidP="0094286E">
      <w:pPr>
        <w:pStyle w:val="Heading1"/>
        <w:rPr>
          <w:rFonts w:ascii="Times New Roman" w:hAnsi="Times New Roman"/>
          <w:i/>
          <w:sz w:val="28"/>
          <w:szCs w:val="28"/>
        </w:rPr>
      </w:pPr>
      <w:r w:rsidRPr="00922677">
        <w:rPr>
          <w:rFonts w:ascii="Times New Roman" w:hAnsi="Times New Roman"/>
          <w:i/>
          <w:sz w:val="28"/>
          <w:szCs w:val="28"/>
        </w:rPr>
        <w:t>3.1</w:t>
      </w:r>
      <w:r w:rsidRPr="00922677">
        <w:rPr>
          <w:rFonts w:ascii="Times New Roman" w:hAnsi="Times New Roman"/>
          <w:i/>
          <w:sz w:val="28"/>
          <w:szCs w:val="28"/>
        </w:rPr>
        <w:tab/>
        <w:t>External Interface Requirements</w:t>
      </w:r>
      <w:bookmarkEnd w:id="38"/>
    </w:p>
    <w:p w:rsidR="00E52404" w:rsidRDefault="00E52404" w:rsidP="0094286E">
      <w:pPr>
        <w:pStyle w:val="Heading1"/>
        <w:rPr>
          <w:rFonts w:ascii="Times New Roman" w:hAnsi="Times New Roman"/>
          <w:b w:val="0"/>
          <w:sz w:val="24"/>
          <w:szCs w:val="24"/>
        </w:rPr>
      </w:pPr>
      <w:r w:rsidRPr="00A816D5">
        <w:rPr>
          <w:rFonts w:ascii="Times New Roman" w:hAnsi="Times New Roman"/>
          <w:b w:val="0"/>
          <w:sz w:val="24"/>
          <w:szCs w:val="24"/>
        </w:rPr>
        <w:t xml:space="preserve">The only link to an external system is the link to the </w:t>
      </w:r>
      <w:r w:rsidR="00932457">
        <w:rPr>
          <w:rFonts w:ascii="Times New Roman" w:hAnsi="Times New Roman"/>
          <w:b w:val="0"/>
          <w:sz w:val="24"/>
          <w:szCs w:val="24"/>
        </w:rPr>
        <w:t>“</w:t>
      </w:r>
      <w:hyperlink r:id="rId20" w:history="1">
        <w:r w:rsidR="00932457" w:rsidRPr="00932457">
          <w:rPr>
            <w:rStyle w:val="Hyperlink"/>
            <w:rFonts w:ascii="Times New Roman" w:hAnsi="Times New Roman"/>
            <w:b w:val="0"/>
            <w:sz w:val="24"/>
            <w:szCs w:val="24"/>
          </w:rPr>
          <w:t>www.Plz_Send_The_Codes.com</w:t>
        </w:r>
      </w:hyperlink>
      <w:r w:rsidR="005E266A" w:rsidRPr="00A816D5">
        <w:rPr>
          <w:rFonts w:ascii="Times New Roman" w:hAnsi="Times New Roman"/>
          <w:b w:val="0"/>
          <w:sz w:val="24"/>
          <w:szCs w:val="24"/>
        </w:rPr>
        <w:t xml:space="preserve">” website to </w:t>
      </w:r>
      <w:r w:rsidR="00932457">
        <w:rPr>
          <w:rFonts w:ascii="Times New Roman" w:hAnsi="Times New Roman"/>
          <w:b w:val="0"/>
          <w:sz w:val="24"/>
          <w:szCs w:val="24"/>
        </w:rPr>
        <w:t>contact the help desk to R</w:t>
      </w:r>
      <w:r w:rsidR="005E266A" w:rsidRPr="00A816D5">
        <w:rPr>
          <w:rFonts w:ascii="Times New Roman" w:hAnsi="Times New Roman"/>
          <w:b w:val="0"/>
          <w:sz w:val="24"/>
          <w:szCs w:val="24"/>
        </w:rPr>
        <w:t>egister the Multi S</w:t>
      </w:r>
      <w:r w:rsidR="00105737" w:rsidRPr="00A816D5">
        <w:rPr>
          <w:rFonts w:ascii="Times New Roman" w:hAnsi="Times New Roman"/>
          <w:b w:val="0"/>
          <w:sz w:val="24"/>
          <w:szCs w:val="24"/>
        </w:rPr>
        <w:t>ervice-Robot Cluster System, C</w:t>
      </w:r>
      <w:r w:rsidR="005E266A" w:rsidRPr="00A816D5">
        <w:rPr>
          <w:rFonts w:ascii="Times New Roman" w:hAnsi="Times New Roman"/>
          <w:b w:val="0"/>
          <w:sz w:val="24"/>
          <w:szCs w:val="24"/>
        </w:rPr>
        <w:t xml:space="preserve">heck for periodic software updates or </w:t>
      </w:r>
      <w:r w:rsidR="00932457">
        <w:rPr>
          <w:rFonts w:ascii="Times New Roman" w:hAnsi="Times New Roman"/>
          <w:b w:val="0"/>
          <w:sz w:val="24"/>
          <w:szCs w:val="24"/>
        </w:rPr>
        <w:t>File C</w:t>
      </w:r>
      <w:r w:rsidR="00105737" w:rsidRPr="00A816D5">
        <w:rPr>
          <w:rFonts w:ascii="Times New Roman" w:hAnsi="Times New Roman"/>
          <w:b w:val="0"/>
          <w:sz w:val="24"/>
          <w:szCs w:val="24"/>
        </w:rPr>
        <w:t xml:space="preserve">omplaints and/or </w:t>
      </w:r>
      <w:r w:rsidR="005E266A" w:rsidRPr="00A816D5">
        <w:rPr>
          <w:rFonts w:ascii="Times New Roman" w:hAnsi="Times New Roman"/>
          <w:b w:val="0"/>
          <w:sz w:val="24"/>
          <w:szCs w:val="24"/>
        </w:rPr>
        <w:t xml:space="preserve">receive </w:t>
      </w:r>
      <w:r w:rsidR="00E5404E" w:rsidRPr="00A816D5">
        <w:rPr>
          <w:rFonts w:ascii="Times New Roman" w:hAnsi="Times New Roman"/>
          <w:b w:val="0"/>
          <w:sz w:val="24"/>
          <w:szCs w:val="24"/>
        </w:rPr>
        <w:t>customer support for operational issues as and when encountered.</w:t>
      </w:r>
    </w:p>
    <w:p w:rsidR="001C640F" w:rsidRDefault="001C640F" w:rsidP="001C640F"/>
    <w:p w:rsidR="001C640F" w:rsidRDefault="001C640F" w:rsidP="001C640F"/>
    <w:p w:rsidR="001C640F" w:rsidRDefault="001C640F" w:rsidP="001C640F"/>
    <w:p w:rsidR="0003277C" w:rsidRDefault="0003277C" w:rsidP="0003277C">
      <w:pPr>
        <w:pStyle w:val="Heading2"/>
        <w:spacing w:line="480" w:lineRule="auto"/>
        <w:rPr>
          <w:rFonts w:ascii="Times New Roman" w:hAnsi="Times New Roman"/>
        </w:rPr>
      </w:pPr>
      <w:bookmarkStart w:id="39" w:name="_Toc77487652"/>
      <w:r>
        <w:rPr>
          <w:rFonts w:ascii="Times New Roman" w:hAnsi="Times New Roman"/>
        </w:rPr>
        <w:lastRenderedPageBreak/>
        <w:t>3.2</w:t>
      </w:r>
      <w:r>
        <w:rPr>
          <w:rFonts w:ascii="Times New Roman" w:hAnsi="Times New Roman"/>
        </w:rPr>
        <w:tab/>
        <w:t>Detailed Use Case</w:t>
      </w:r>
      <w:r w:rsidR="00AA3F3F">
        <w:rPr>
          <w:rFonts w:ascii="Times New Roman" w:hAnsi="Times New Roman"/>
        </w:rPr>
        <w:t xml:space="preserve"> Descriptions</w:t>
      </w:r>
    </w:p>
    <w:p w:rsidR="0003277C" w:rsidRDefault="0003277C" w:rsidP="0003277C">
      <w:r>
        <w:t>The Logical Structure of the Data is contained in Section 3.3.1.</w:t>
      </w:r>
    </w:p>
    <w:bookmarkEnd w:id="39"/>
    <w:p w:rsidR="00E52404" w:rsidRDefault="0003277C" w:rsidP="0003277C">
      <w:pPr>
        <w:pStyle w:val="Heading3"/>
        <w:numPr>
          <w:ilvl w:val="2"/>
          <w:numId w:val="31"/>
        </w:numPr>
      </w:pPr>
      <w:r>
        <w:t>Use Case: Add Item</w:t>
      </w:r>
    </w:p>
    <w:p w:rsidR="0003277C" w:rsidRDefault="0003277C" w:rsidP="0003277C">
      <w:r>
        <w:t xml:space="preserve">   </w:t>
      </w:r>
    </w:p>
    <w:p w:rsidR="0003277C" w:rsidRDefault="0003277C" w:rsidP="0003277C">
      <w:pPr>
        <w:rPr>
          <w:b/>
        </w:rPr>
      </w:pPr>
      <w:r>
        <w:rPr>
          <w:b/>
        </w:rPr>
        <w:t>Brief Description</w:t>
      </w:r>
    </w:p>
    <w:p w:rsidR="0003277C" w:rsidRDefault="0003277C" w:rsidP="0003277C">
      <w:r>
        <w:t>The Elderly accesses the Multi Service-Robot Cluster system to set the location of an item, so that it may be retrieved by the system sometime in the future.</w:t>
      </w:r>
    </w:p>
    <w:p w:rsidR="0003277C" w:rsidRDefault="0003277C" w:rsidP="0003277C"/>
    <w:p w:rsidR="0003277C" w:rsidRDefault="0003277C" w:rsidP="0003277C">
      <w:pPr>
        <w:rPr>
          <w:bCs/>
        </w:rPr>
      </w:pPr>
      <w:r>
        <w:rPr>
          <w:b/>
        </w:rPr>
        <w:t>Xref:</w:t>
      </w:r>
      <w:r>
        <w:rPr>
          <w:bCs/>
        </w:rPr>
        <w:t xml:space="preserve"> Section Feature: Add Item</w:t>
      </w:r>
    </w:p>
    <w:p w:rsidR="0003277C" w:rsidRPr="0003277C" w:rsidRDefault="0003277C" w:rsidP="0003277C">
      <w:pPr>
        <w:rPr>
          <w:b/>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4"/>
        <w:gridCol w:w="6311"/>
      </w:tblGrid>
      <w:tr w:rsidR="0003277C" w:rsidTr="0003277C">
        <w:trPr>
          <w:trHeight w:val="257"/>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Use Case Name</w:t>
            </w:r>
          </w:p>
        </w:tc>
        <w:tc>
          <w:tcPr>
            <w:tcW w:w="6311" w:type="dxa"/>
          </w:tcPr>
          <w:p w:rsidR="0003277C" w:rsidRPr="005B697C" w:rsidRDefault="0003277C" w:rsidP="00A12482">
            <w:pPr>
              <w:tabs>
                <w:tab w:val="left" w:pos="0"/>
              </w:tabs>
              <w:suppressAutoHyphens/>
              <w:rPr>
                <w:spacing w:val="-3"/>
                <w:sz w:val="22"/>
                <w:szCs w:val="22"/>
              </w:rPr>
            </w:pPr>
            <w:r w:rsidRPr="005B697C">
              <w:rPr>
                <w:spacing w:val="-3"/>
                <w:sz w:val="22"/>
                <w:szCs w:val="22"/>
              </w:rPr>
              <w:t>Add Item</w:t>
            </w:r>
            <w:r w:rsidR="00AC0C73" w:rsidRPr="005B697C">
              <w:rPr>
                <w:spacing w:val="-3"/>
                <w:sz w:val="22"/>
                <w:szCs w:val="22"/>
              </w:rPr>
              <w:fldChar w:fldCharType="begin"/>
            </w:r>
            <w:r w:rsidRPr="005B697C">
              <w:rPr>
                <w:spacing w:val="-3"/>
                <w:sz w:val="22"/>
                <w:szCs w:val="22"/>
              </w:rPr>
              <w:instrText xml:space="preserve"> XE "</w:instrText>
            </w:r>
            <w:r w:rsidRPr="005B697C">
              <w:rPr>
                <w:sz w:val="22"/>
                <w:szCs w:val="22"/>
              </w:rPr>
              <w:instrText>Article"</w:instrText>
            </w:r>
            <w:r w:rsidRPr="005B697C">
              <w:rPr>
                <w:spacing w:val="-3"/>
                <w:sz w:val="22"/>
                <w:szCs w:val="22"/>
              </w:rPr>
              <w:instrText xml:space="preserve"> </w:instrText>
            </w:r>
            <w:r w:rsidR="00AC0C73" w:rsidRPr="005B697C">
              <w:rPr>
                <w:spacing w:val="-3"/>
                <w:sz w:val="22"/>
                <w:szCs w:val="22"/>
              </w:rPr>
              <w:fldChar w:fldCharType="end"/>
            </w:r>
          </w:p>
        </w:tc>
      </w:tr>
      <w:tr w:rsidR="0003277C" w:rsidTr="0003277C">
        <w:trPr>
          <w:trHeight w:val="257"/>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Actors</w:t>
            </w:r>
          </w:p>
        </w:tc>
        <w:tc>
          <w:tcPr>
            <w:tcW w:w="6311" w:type="dxa"/>
          </w:tcPr>
          <w:p w:rsidR="0003277C" w:rsidRPr="005B697C" w:rsidRDefault="0003277C" w:rsidP="00A12482">
            <w:pPr>
              <w:tabs>
                <w:tab w:val="left" w:pos="0"/>
              </w:tabs>
              <w:suppressAutoHyphens/>
              <w:rPr>
                <w:spacing w:val="-3"/>
                <w:sz w:val="22"/>
                <w:szCs w:val="22"/>
              </w:rPr>
            </w:pPr>
            <w:r w:rsidRPr="005B697C">
              <w:rPr>
                <w:spacing w:val="-3"/>
                <w:sz w:val="22"/>
                <w:szCs w:val="22"/>
              </w:rPr>
              <w:t>Elderly</w:t>
            </w:r>
          </w:p>
        </w:tc>
      </w:tr>
      <w:tr w:rsidR="0003277C" w:rsidRPr="00F43DCD" w:rsidTr="0003277C">
        <w:trPr>
          <w:trHeight w:val="528"/>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Trigger</w:t>
            </w:r>
          </w:p>
        </w:tc>
        <w:tc>
          <w:tcPr>
            <w:tcW w:w="6311" w:type="dxa"/>
          </w:tcPr>
          <w:p w:rsidR="0003277C" w:rsidRPr="005B697C" w:rsidRDefault="0003277C" w:rsidP="00A12482">
            <w:pPr>
              <w:rPr>
                <w:sz w:val="22"/>
                <w:szCs w:val="22"/>
              </w:rPr>
            </w:pPr>
            <w:r w:rsidRPr="005B697C">
              <w:rPr>
                <w:sz w:val="22"/>
                <w:szCs w:val="22"/>
              </w:rPr>
              <w:t xml:space="preserve">An Elderly Verbally addresses the System by saying "Pinto Manager, note the location of &lt;item name and description&gt;" </w:t>
            </w:r>
          </w:p>
        </w:tc>
      </w:tr>
      <w:tr w:rsidR="0003277C" w:rsidTr="0003277C">
        <w:trPr>
          <w:trHeight w:val="513"/>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Precondition</w:t>
            </w:r>
          </w:p>
        </w:tc>
        <w:tc>
          <w:tcPr>
            <w:tcW w:w="6311" w:type="dxa"/>
          </w:tcPr>
          <w:p w:rsidR="0003277C" w:rsidRPr="005B697C" w:rsidRDefault="0003277C" w:rsidP="00A12482">
            <w:pPr>
              <w:tabs>
                <w:tab w:val="left" w:pos="0"/>
              </w:tabs>
              <w:suppressAutoHyphens/>
              <w:rPr>
                <w:sz w:val="22"/>
                <w:szCs w:val="22"/>
              </w:rPr>
            </w:pPr>
            <w:r w:rsidRPr="005B697C">
              <w:rPr>
                <w:sz w:val="22"/>
                <w:szCs w:val="22"/>
              </w:rPr>
              <w:t>The Elderly is audible by the Pinto Manager.</w:t>
            </w:r>
          </w:p>
          <w:p w:rsidR="0003277C" w:rsidRPr="005B697C" w:rsidRDefault="0003277C" w:rsidP="00A12482">
            <w:pPr>
              <w:tabs>
                <w:tab w:val="left" w:pos="0"/>
              </w:tabs>
              <w:suppressAutoHyphens/>
              <w:rPr>
                <w:sz w:val="22"/>
                <w:szCs w:val="22"/>
              </w:rPr>
            </w:pPr>
            <w:r w:rsidRPr="005B697C">
              <w:rPr>
                <w:sz w:val="22"/>
                <w:szCs w:val="22"/>
              </w:rPr>
              <w:t>The item is in the house.</w:t>
            </w:r>
          </w:p>
        </w:tc>
      </w:tr>
      <w:tr w:rsidR="0003277C" w:rsidRPr="00B93072" w:rsidTr="0003277C">
        <w:trPr>
          <w:trHeight w:val="1642"/>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Basic Path</w:t>
            </w:r>
          </w:p>
        </w:tc>
        <w:tc>
          <w:tcPr>
            <w:tcW w:w="6311" w:type="dxa"/>
          </w:tcPr>
          <w:p w:rsidR="0003277C" w:rsidRPr="005B697C" w:rsidRDefault="0003277C" w:rsidP="00A12482">
            <w:pPr>
              <w:rPr>
                <w:sz w:val="22"/>
                <w:szCs w:val="22"/>
              </w:rPr>
            </w:pPr>
            <w:r w:rsidRPr="005B697C">
              <w:rPr>
                <w:sz w:val="22"/>
                <w:szCs w:val="22"/>
              </w:rPr>
              <w:t xml:space="preserve">1) The Elderly says "Pinto Manager, note the location of &lt;item name and description&gt;" </w:t>
            </w:r>
          </w:p>
          <w:p w:rsidR="0003277C" w:rsidRPr="005B697C" w:rsidRDefault="0003277C" w:rsidP="00A12482">
            <w:pPr>
              <w:rPr>
                <w:sz w:val="22"/>
                <w:szCs w:val="22"/>
              </w:rPr>
            </w:pPr>
            <w:r w:rsidRPr="005B697C">
              <w:rPr>
                <w:sz w:val="22"/>
                <w:szCs w:val="22"/>
              </w:rPr>
              <w:t>2) Pinto Manager adds the item to its list of recognized items.</w:t>
            </w:r>
          </w:p>
          <w:p w:rsidR="0003277C" w:rsidRPr="005B697C" w:rsidRDefault="0003277C" w:rsidP="00A12482">
            <w:pPr>
              <w:rPr>
                <w:sz w:val="22"/>
                <w:szCs w:val="22"/>
              </w:rPr>
            </w:pPr>
            <w:r w:rsidRPr="005B697C">
              <w:rPr>
                <w:sz w:val="22"/>
                <w:szCs w:val="22"/>
              </w:rPr>
              <w:t>3) Pinto Manager says "&lt;item name&gt; recorded. I can now retrieve it for you anytime you want."</w:t>
            </w:r>
          </w:p>
          <w:p w:rsidR="0003277C" w:rsidRPr="005B697C" w:rsidRDefault="0003277C" w:rsidP="00A12482">
            <w:pPr>
              <w:rPr>
                <w:sz w:val="22"/>
                <w:szCs w:val="22"/>
              </w:rPr>
            </w:pPr>
            <w:r w:rsidRPr="005B697C">
              <w:rPr>
                <w:sz w:val="22"/>
                <w:szCs w:val="22"/>
              </w:rPr>
              <w:t>4) end</w:t>
            </w:r>
          </w:p>
        </w:tc>
      </w:tr>
      <w:tr w:rsidR="0003277C" w:rsidTr="0003277C">
        <w:trPr>
          <w:trHeight w:val="257"/>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Postcondition</w:t>
            </w:r>
          </w:p>
        </w:tc>
        <w:tc>
          <w:tcPr>
            <w:tcW w:w="6311" w:type="dxa"/>
          </w:tcPr>
          <w:p w:rsidR="0003277C" w:rsidRPr="005B697C" w:rsidRDefault="0003277C" w:rsidP="00A12482">
            <w:pPr>
              <w:rPr>
                <w:sz w:val="22"/>
                <w:szCs w:val="22"/>
              </w:rPr>
            </w:pPr>
            <w:r w:rsidRPr="005B697C">
              <w:rPr>
                <w:sz w:val="22"/>
                <w:szCs w:val="22"/>
              </w:rPr>
              <w:t>The list of recognized items has a new entry</w:t>
            </w:r>
          </w:p>
        </w:tc>
      </w:tr>
      <w:tr w:rsidR="0003277C" w:rsidTr="0003277C">
        <w:trPr>
          <w:trHeight w:val="528"/>
        </w:trPr>
        <w:tc>
          <w:tcPr>
            <w:tcW w:w="2074" w:type="dxa"/>
          </w:tcPr>
          <w:p w:rsidR="0003277C" w:rsidRPr="005B697C" w:rsidRDefault="0003277C" w:rsidP="00A12482">
            <w:pPr>
              <w:tabs>
                <w:tab w:val="left" w:pos="0"/>
              </w:tabs>
              <w:suppressAutoHyphens/>
              <w:rPr>
                <w:b/>
                <w:spacing w:val="-3"/>
                <w:sz w:val="22"/>
                <w:szCs w:val="22"/>
              </w:rPr>
            </w:pPr>
            <w:r w:rsidRPr="005B697C">
              <w:rPr>
                <w:b/>
                <w:spacing w:val="-3"/>
                <w:sz w:val="22"/>
                <w:szCs w:val="22"/>
              </w:rPr>
              <w:t>Other</w:t>
            </w:r>
          </w:p>
        </w:tc>
        <w:tc>
          <w:tcPr>
            <w:tcW w:w="6311" w:type="dxa"/>
          </w:tcPr>
          <w:p w:rsidR="0003277C" w:rsidRPr="005B697C" w:rsidRDefault="0003277C" w:rsidP="00A12482">
            <w:pPr>
              <w:rPr>
                <w:sz w:val="22"/>
                <w:szCs w:val="22"/>
              </w:rPr>
            </w:pPr>
            <w:r w:rsidRPr="005B697C">
              <w:rPr>
                <w:sz w:val="22"/>
                <w:szCs w:val="22"/>
              </w:rPr>
              <w:t>A Pinto can transport most items that an Elderly would be capable of lifting, so all items are accepted to the list.</w:t>
            </w:r>
          </w:p>
        </w:tc>
      </w:tr>
    </w:tbl>
    <w:p w:rsidR="0003277C" w:rsidRDefault="0003277C" w:rsidP="0003277C">
      <w:pPr>
        <w:rPr>
          <w:b/>
        </w:rPr>
      </w:pPr>
      <w:r>
        <w:rPr>
          <w:b/>
        </w:rPr>
        <w:t xml:space="preserve">                                   </w:t>
      </w:r>
    </w:p>
    <w:p w:rsidR="0003277C" w:rsidRDefault="0003277C" w:rsidP="0003277C"/>
    <w:p w:rsidR="0003277C" w:rsidRPr="0003277C" w:rsidRDefault="0003277C" w:rsidP="0003277C"/>
    <w:p w:rsidR="00E52404" w:rsidRDefault="00F60F35" w:rsidP="00F60F35">
      <w:pPr>
        <w:spacing w:line="480" w:lineRule="auto"/>
        <w:jc w:val="center"/>
      </w:pPr>
      <w:r>
        <w:rPr>
          <w:b/>
          <w:noProof/>
        </w:rPr>
        <w:drawing>
          <wp:inline distT="0" distB="0" distL="0" distR="0">
            <wp:extent cx="3779940" cy="2093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789006" cy="2098946"/>
                    </a:xfrm>
                    <a:prstGeom prst="rect">
                      <a:avLst/>
                    </a:prstGeom>
                    <a:noFill/>
                    <a:ln w="9525">
                      <a:noFill/>
                      <a:miter lim="800000"/>
                      <a:headEnd/>
                      <a:tailEnd/>
                    </a:ln>
                  </pic:spPr>
                </pic:pic>
              </a:graphicData>
            </a:graphic>
          </wp:inline>
        </w:drawing>
      </w:r>
    </w:p>
    <w:p w:rsidR="00F60F35" w:rsidRDefault="00F60F35" w:rsidP="00F60F35">
      <w:pPr>
        <w:spacing w:line="480" w:lineRule="auto"/>
      </w:pPr>
      <w:r>
        <w:t>The above is a diagram representation of the Elderly –My Friendly Pintos Add Item interaction</w:t>
      </w:r>
    </w:p>
    <w:p w:rsidR="00A12482" w:rsidRDefault="00A12482" w:rsidP="00F60F35">
      <w:pPr>
        <w:spacing w:line="480" w:lineRule="auto"/>
      </w:pPr>
    </w:p>
    <w:p w:rsidR="00A12482" w:rsidRDefault="00A12482" w:rsidP="00A12482">
      <w:pPr>
        <w:pStyle w:val="Heading3"/>
        <w:numPr>
          <w:ilvl w:val="2"/>
          <w:numId w:val="31"/>
        </w:numPr>
      </w:pPr>
      <w:bookmarkStart w:id="40" w:name="_Toc77487665"/>
      <w:r>
        <w:lastRenderedPageBreak/>
        <w:t>Use Case: Get Item</w:t>
      </w:r>
    </w:p>
    <w:p w:rsidR="00A12482" w:rsidRDefault="00A12482" w:rsidP="00A12482">
      <w:r>
        <w:t xml:space="preserve">   </w:t>
      </w:r>
    </w:p>
    <w:p w:rsidR="00A12482" w:rsidRDefault="00A12482" w:rsidP="00A12482">
      <w:pPr>
        <w:rPr>
          <w:b/>
        </w:rPr>
      </w:pPr>
      <w:r>
        <w:rPr>
          <w:b/>
        </w:rPr>
        <w:t>Brief Description</w:t>
      </w:r>
    </w:p>
    <w:p w:rsidR="00A12482" w:rsidRDefault="00A12482" w:rsidP="00A12482">
      <w:r>
        <w:t>The elderly</w:t>
      </w:r>
      <w:r w:rsidR="00AC0C73">
        <w:fldChar w:fldCharType="begin"/>
      </w:r>
      <w:r>
        <w:instrText xml:space="preserve"> XE "Reader" </w:instrText>
      </w:r>
      <w:r w:rsidR="00AC0C73">
        <w:fldChar w:fldCharType="end"/>
      </w:r>
      <w:r>
        <w:t xml:space="preserve"> accesses the Multi Service-Robot Cluster system and issues a request to have an item brought to him. The system guides the user through the interaction, supporting usability.</w:t>
      </w:r>
    </w:p>
    <w:p w:rsidR="00A12482" w:rsidRDefault="00A12482" w:rsidP="00A12482"/>
    <w:p w:rsidR="00A12482" w:rsidRDefault="00A12482" w:rsidP="00A12482">
      <w:pPr>
        <w:rPr>
          <w:bCs/>
        </w:rPr>
      </w:pPr>
      <w:r>
        <w:rPr>
          <w:b/>
        </w:rPr>
        <w:t>Xref:</w:t>
      </w:r>
      <w:r>
        <w:rPr>
          <w:bCs/>
        </w:rPr>
        <w:t xml:space="preserve"> Section Feature: Get Item</w:t>
      </w:r>
    </w:p>
    <w:p w:rsidR="00A12482" w:rsidRDefault="00A12482" w:rsidP="00A12482">
      <w:pPr>
        <w:rPr>
          <w:bCs/>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0"/>
        <w:gridCol w:w="6300"/>
      </w:tblGrid>
      <w:tr w:rsidR="00A1248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Use Case Name</w:t>
            </w:r>
          </w:p>
        </w:tc>
        <w:tc>
          <w:tcPr>
            <w:tcW w:w="6300" w:type="dxa"/>
          </w:tcPr>
          <w:p w:rsidR="00A12482" w:rsidRPr="00A12482" w:rsidRDefault="00A12482" w:rsidP="00A12482">
            <w:pPr>
              <w:tabs>
                <w:tab w:val="left" w:pos="0"/>
              </w:tabs>
              <w:suppressAutoHyphens/>
              <w:rPr>
                <w:spacing w:val="-3"/>
                <w:sz w:val="22"/>
                <w:szCs w:val="22"/>
              </w:rPr>
            </w:pPr>
            <w:r w:rsidRPr="00A12482">
              <w:rPr>
                <w:spacing w:val="-3"/>
                <w:sz w:val="22"/>
                <w:szCs w:val="22"/>
              </w:rPr>
              <w:t>Get Item</w:t>
            </w:r>
            <w:r w:rsidR="00AC0C73" w:rsidRPr="00A12482">
              <w:rPr>
                <w:spacing w:val="-3"/>
                <w:sz w:val="22"/>
                <w:szCs w:val="22"/>
              </w:rPr>
              <w:fldChar w:fldCharType="begin"/>
            </w:r>
            <w:r w:rsidRPr="00A12482">
              <w:rPr>
                <w:spacing w:val="-3"/>
                <w:sz w:val="22"/>
                <w:szCs w:val="22"/>
              </w:rPr>
              <w:instrText xml:space="preserve"> XE "</w:instrText>
            </w:r>
            <w:r w:rsidRPr="00A12482">
              <w:rPr>
                <w:sz w:val="22"/>
                <w:szCs w:val="22"/>
              </w:rPr>
              <w:instrText>Article"</w:instrText>
            </w:r>
            <w:r w:rsidRPr="00A12482">
              <w:rPr>
                <w:spacing w:val="-3"/>
                <w:sz w:val="22"/>
                <w:szCs w:val="22"/>
              </w:rPr>
              <w:instrText xml:space="preserve"> </w:instrText>
            </w:r>
            <w:r w:rsidR="00AC0C73" w:rsidRPr="00A12482">
              <w:rPr>
                <w:spacing w:val="-3"/>
                <w:sz w:val="22"/>
                <w:szCs w:val="22"/>
              </w:rPr>
              <w:fldChar w:fldCharType="end"/>
            </w:r>
          </w:p>
        </w:tc>
      </w:tr>
      <w:tr w:rsidR="00A1248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Actors</w:t>
            </w:r>
          </w:p>
        </w:tc>
        <w:tc>
          <w:tcPr>
            <w:tcW w:w="6300" w:type="dxa"/>
          </w:tcPr>
          <w:p w:rsidR="00A12482" w:rsidRPr="00A12482" w:rsidRDefault="00A12482" w:rsidP="00A12482">
            <w:pPr>
              <w:tabs>
                <w:tab w:val="left" w:pos="0"/>
              </w:tabs>
              <w:suppressAutoHyphens/>
              <w:rPr>
                <w:spacing w:val="-3"/>
                <w:sz w:val="22"/>
                <w:szCs w:val="22"/>
              </w:rPr>
            </w:pPr>
            <w:r w:rsidRPr="00A12482">
              <w:rPr>
                <w:spacing w:val="-3"/>
                <w:sz w:val="22"/>
                <w:szCs w:val="22"/>
              </w:rPr>
              <w:t>Elderly</w:t>
            </w:r>
          </w:p>
        </w:tc>
      </w:tr>
      <w:tr w:rsidR="00A12482" w:rsidRPr="00F43DCD"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Trigger</w:t>
            </w:r>
          </w:p>
        </w:tc>
        <w:tc>
          <w:tcPr>
            <w:tcW w:w="6300" w:type="dxa"/>
          </w:tcPr>
          <w:p w:rsidR="00A12482" w:rsidRPr="00A12482" w:rsidRDefault="00A12482" w:rsidP="00A12482">
            <w:pPr>
              <w:rPr>
                <w:sz w:val="22"/>
                <w:szCs w:val="22"/>
              </w:rPr>
            </w:pPr>
            <w:r w:rsidRPr="00A12482">
              <w:rPr>
                <w:sz w:val="22"/>
                <w:szCs w:val="22"/>
              </w:rPr>
              <w:t xml:space="preserve">An Elderly Verbally addresses the system by saying "Pinto Manager, get me &lt;item&gt;" where &lt;item&gt; is the name of an item. </w:t>
            </w:r>
          </w:p>
        </w:tc>
      </w:tr>
      <w:tr w:rsidR="00A1248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Precondition</w:t>
            </w:r>
          </w:p>
        </w:tc>
        <w:tc>
          <w:tcPr>
            <w:tcW w:w="6300" w:type="dxa"/>
          </w:tcPr>
          <w:p w:rsidR="00A12482" w:rsidRPr="00A12482" w:rsidRDefault="00A12482" w:rsidP="00A12482">
            <w:pPr>
              <w:tabs>
                <w:tab w:val="left" w:pos="0"/>
              </w:tabs>
              <w:suppressAutoHyphens/>
              <w:rPr>
                <w:sz w:val="22"/>
                <w:szCs w:val="22"/>
              </w:rPr>
            </w:pPr>
            <w:r w:rsidRPr="00A12482">
              <w:rPr>
                <w:sz w:val="22"/>
                <w:szCs w:val="22"/>
              </w:rPr>
              <w:t>The Elderly is audible by the Pinto Manager</w:t>
            </w:r>
          </w:p>
          <w:p w:rsidR="00A12482" w:rsidRPr="00A12482" w:rsidRDefault="00A12482" w:rsidP="00A12482">
            <w:pPr>
              <w:tabs>
                <w:tab w:val="left" w:pos="0"/>
              </w:tabs>
              <w:suppressAutoHyphens/>
              <w:rPr>
                <w:spacing w:val="-3"/>
                <w:sz w:val="22"/>
                <w:szCs w:val="22"/>
              </w:rPr>
            </w:pPr>
            <w:r w:rsidRPr="00A12482">
              <w:rPr>
                <w:sz w:val="22"/>
                <w:szCs w:val="22"/>
              </w:rPr>
              <w:t>The item is in the Pinto Managers list of retrievable items.</w:t>
            </w:r>
          </w:p>
        </w:tc>
      </w:tr>
      <w:tr w:rsidR="00A12482" w:rsidRPr="00B9307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Basic Path</w:t>
            </w:r>
          </w:p>
        </w:tc>
        <w:tc>
          <w:tcPr>
            <w:tcW w:w="6300" w:type="dxa"/>
          </w:tcPr>
          <w:p w:rsidR="00A12482" w:rsidRPr="00A12482" w:rsidRDefault="00A12482" w:rsidP="00A12482">
            <w:pPr>
              <w:rPr>
                <w:sz w:val="22"/>
                <w:szCs w:val="22"/>
              </w:rPr>
            </w:pPr>
            <w:r w:rsidRPr="00A12482">
              <w:rPr>
                <w:sz w:val="22"/>
                <w:szCs w:val="22"/>
              </w:rPr>
              <w:t>1) Elderly says "Pinto Manager, get me &lt;item&gt;"</w:t>
            </w:r>
          </w:p>
          <w:p w:rsidR="00A12482" w:rsidRPr="00A12482" w:rsidRDefault="00A12482" w:rsidP="00A12482">
            <w:pPr>
              <w:rPr>
                <w:sz w:val="22"/>
                <w:szCs w:val="22"/>
              </w:rPr>
            </w:pPr>
            <w:r w:rsidRPr="00A12482">
              <w:rPr>
                <w:sz w:val="22"/>
                <w:szCs w:val="22"/>
              </w:rPr>
              <w:t>2) Pinto Manager internally verifies that it is capable of retrieving that specific item</w:t>
            </w:r>
          </w:p>
          <w:p w:rsidR="00A12482" w:rsidRPr="00A12482" w:rsidRDefault="00A12482" w:rsidP="00A12482">
            <w:pPr>
              <w:rPr>
                <w:sz w:val="22"/>
                <w:szCs w:val="22"/>
              </w:rPr>
            </w:pPr>
            <w:r w:rsidRPr="00A12482">
              <w:rPr>
                <w:sz w:val="22"/>
                <w:szCs w:val="22"/>
              </w:rPr>
              <w:t>3) Pinto Manager accepts the task as something it can fulfill</w:t>
            </w:r>
          </w:p>
          <w:p w:rsidR="00A12482" w:rsidRPr="00A12482" w:rsidRDefault="00A12482" w:rsidP="00A12482">
            <w:pPr>
              <w:rPr>
                <w:sz w:val="22"/>
                <w:szCs w:val="22"/>
              </w:rPr>
            </w:pPr>
            <w:r w:rsidRPr="00A12482">
              <w:rPr>
                <w:sz w:val="22"/>
                <w:szCs w:val="22"/>
              </w:rPr>
              <w:t>4) Pinto Manager enqueues the task</w:t>
            </w:r>
          </w:p>
          <w:p w:rsidR="00A12482" w:rsidRPr="00A12482" w:rsidRDefault="00A12482" w:rsidP="00A12482">
            <w:pPr>
              <w:rPr>
                <w:sz w:val="22"/>
                <w:szCs w:val="22"/>
              </w:rPr>
            </w:pPr>
            <w:r w:rsidRPr="00A12482">
              <w:rPr>
                <w:sz w:val="22"/>
                <w:szCs w:val="22"/>
              </w:rPr>
              <w:t>5) Pinto Manager verifies there is an idle Pinto to perform the task.</w:t>
            </w:r>
          </w:p>
          <w:p w:rsidR="00A12482" w:rsidRPr="00A12482" w:rsidRDefault="00A12482" w:rsidP="00A12482">
            <w:pPr>
              <w:rPr>
                <w:sz w:val="22"/>
                <w:szCs w:val="22"/>
              </w:rPr>
            </w:pPr>
            <w:r w:rsidRPr="00A12482">
              <w:rPr>
                <w:sz w:val="22"/>
                <w:szCs w:val="22"/>
              </w:rPr>
              <w:t>6) Pinto Manager says "Ok, I will get that right now"</w:t>
            </w:r>
          </w:p>
          <w:p w:rsidR="00A12482" w:rsidRPr="00A12482" w:rsidRDefault="00A12482" w:rsidP="00A12482">
            <w:pPr>
              <w:rPr>
                <w:sz w:val="22"/>
                <w:szCs w:val="22"/>
              </w:rPr>
            </w:pPr>
            <w:r w:rsidRPr="00A12482">
              <w:rPr>
                <w:sz w:val="22"/>
                <w:szCs w:val="22"/>
              </w:rPr>
              <w:t>7) A Pinto retrieves the item, bringing it directly to the location of the Elderly.</w:t>
            </w:r>
          </w:p>
          <w:p w:rsidR="00A12482" w:rsidRPr="00A12482" w:rsidRDefault="00A12482" w:rsidP="00A12482">
            <w:pPr>
              <w:rPr>
                <w:sz w:val="22"/>
                <w:szCs w:val="22"/>
              </w:rPr>
            </w:pPr>
            <w:r w:rsidRPr="00A12482">
              <w:rPr>
                <w:sz w:val="22"/>
                <w:szCs w:val="22"/>
              </w:rPr>
              <w:t>8) Pinto Manager says "Take your item"</w:t>
            </w:r>
          </w:p>
          <w:p w:rsidR="00A12482" w:rsidRPr="00A12482" w:rsidRDefault="00A12482" w:rsidP="00A12482">
            <w:pPr>
              <w:rPr>
                <w:sz w:val="22"/>
                <w:szCs w:val="22"/>
              </w:rPr>
            </w:pPr>
            <w:r w:rsidRPr="00A12482">
              <w:rPr>
                <w:sz w:val="22"/>
                <w:szCs w:val="22"/>
              </w:rPr>
              <w:t>9) The Elderly takes the item from the pinto</w:t>
            </w:r>
          </w:p>
          <w:p w:rsidR="00A12482" w:rsidRPr="00A12482" w:rsidRDefault="00A12482" w:rsidP="00A12482">
            <w:pPr>
              <w:rPr>
                <w:sz w:val="22"/>
                <w:szCs w:val="22"/>
              </w:rPr>
            </w:pPr>
            <w:r w:rsidRPr="00A12482">
              <w:rPr>
                <w:sz w:val="22"/>
                <w:szCs w:val="22"/>
              </w:rPr>
              <w:t>10) The Pinto returns to the staging area and becomes idle</w:t>
            </w:r>
          </w:p>
          <w:p w:rsidR="00A12482" w:rsidRPr="00A12482" w:rsidRDefault="00A12482" w:rsidP="00A12482">
            <w:pPr>
              <w:rPr>
                <w:sz w:val="22"/>
                <w:szCs w:val="22"/>
              </w:rPr>
            </w:pPr>
            <w:r w:rsidRPr="00A12482">
              <w:rPr>
                <w:sz w:val="22"/>
                <w:szCs w:val="22"/>
              </w:rPr>
              <w:t>11) end</w:t>
            </w:r>
          </w:p>
        </w:tc>
      </w:tr>
      <w:tr w:rsidR="00A12482" w:rsidRPr="00B9307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Alternative Path A</w:t>
            </w:r>
          </w:p>
        </w:tc>
        <w:tc>
          <w:tcPr>
            <w:tcW w:w="6300" w:type="dxa"/>
          </w:tcPr>
          <w:p w:rsidR="00A12482" w:rsidRPr="00A12482" w:rsidRDefault="00A12482" w:rsidP="00A12482">
            <w:pPr>
              <w:rPr>
                <w:sz w:val="22"/>
                <w:szCs w:val="22"/>
              </w:rPr>
            </w:pPr>
            <w:r w:rsidRPr="00A12482">
              <w:rPr>
                <w:sz w:val="22"/>
                <w:szCs w:val="22"/>
              </w:rPr>
              <w:t>In Step 5, there are no idle Pintos</w:t>
            </w:r>
          </w:p>
          <w:p w:rsidR="00A12482" w:rsidRPr="00A12482" w:rsidRDefault="00A12482" w:rsidP="00A12482">
            <w:pPr>
              <w:rPr>
                <w:sz w:val="22"/>
                <w:szCs w:val="22"/>
              </w:rPr>
            </w:pPr>
            <w:r w:rsidRPr="00A12482">
              <w:rPr>
                <w:sz w:val="22"/>
                <w:szCs w:val="22"/>
              </w:rPr>
              <w:t>6A1) Pinto Manager says "I will do that in a moment, all my Pintos are busy right now"</w:t>
            </w:r>
          </w:p>
          <w:p w:rsidR="00A12482" w:rsidRPr="00A12482" w:rsidRDefault="00A12482" w:rsidP="00A12482">
            <w:pPr>
              <w:rPr>
                <w:sz w:val="22"/>
                <w:szCs w:val="22"/>
              </w:rPr>
            </w:pPr>
            <w:r w:rsidRPr="00A12482">
              <w:rPr>
                <w:sz w:val="22"/>
                <w:szCs w:val="22"/>
              </w:rPr>
              <w:t>6A2) Some time passes, and a Pinto becomes idle</w:t>
            </w:r>
          </w:p>
          <w:p w:rsidR="00A12482" w:rsidRPr="00A12482" w:rsidRDefault="00A12482" w:rsidP="00A12482">
            <w:pPr>
              <w:rPr>
                <w:sz w:val="22"/>
                <w:szCs w:val="22"/>
              </w:rPr>
            </w:pPr>
            <w:r w:rsidRPr="00A12482">
              <w:rPr>
                <w:sz w:val="22"/>
                <w:szCs w:val="22"/>
              </w:rPr>
              <w:t>6A3) Continue with step 7</w:t>
            </w:r>
          </w:p>
        </w:tc>
      </w:tr>
      <w:tr w:rsidR="00A12482" w:rsidRPr="00B9307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Alternative Path B</w:t>
            </w:r>
          </w:p>
        </w:tc>
        <w:tc>
          <w:tcPr>
            <w:tcW w:w="6300" w:type="dxa"/>
          </w:tcPr>
          <w:p w:rsidR="00A12482" w:rsidRPr="00A12482" w:rsidRDefault="00A12482" w:rsidP="00A12482">
            <w:pPr>
              <w:rPr>
                <w:sz w:val="22"/>
                <w:szCs w:val="22"/>
              </w:rPr>
            </w:pPr>
            <w:r w:rsidRPr="00A12482">
              <w:rPr>
                <w:sz w:val="22"/>
                <w:szCs w:val="22"/>
              </w:rPr>
              <w:t>In Step 7, the Pinto cannot retrieve the item(unforeseen reason)</w:t>
            </w:r>
          </w:p>
          <w:p w:rsidR="00A12482" w:rsidRPr="00A12482" w:rsidRDefault="00A12482" w:rsidP="00A12482">
            <w:pPr>
              <w:rPr>
                <w:sz w:val="22"/>
                <w:szCs w:val="22"/>
              </w:rPr>
            </w:pPr>
            <w:r w:rsidRPr="00A12482">
              <w:rPr>
                <w:sz w:val="22"/>
                <w:szCs w:val="22"/>
              </w:rPr>
              <w:t>7B1) Pinto Manager says "I'm sorry, but I cannot get your &lt;item&gt;"</w:t>
            </w:r>
          </w:p>
          <w:p w:rsidR="00A12482" w:rsidRPr="00A12482" w:rsidRDefault="00A12482" w:rsidP="00A12482">
            <w:pPr>
              <w:rPr>
                <w:sz w:val="22"/>
                <w:szCs w:val="22"/>
              </w:rPr>
            </w:pPr>
            <w:r w:rsidRPr="00A12482">
              <w:rPr>
                <w:sz w:val="22"/>
                <w:szCs w:val="22"/>
              </w:rPr>
              <w:t>7B2) The Pinto returns to its staging area, and becomes idle</w:t>
            </w:r>
          </w:p>
          <w:p w:rsidR="00A12482" w:rsidRPr="00A12482" w:rsidRDefault="00A12482" w:rsidP="00A12482">
            <w:pPr>
              <w:rPr>
                <w:sz w:val="22"/>
                <w:szCs w:val="22"/>
              </w:rPr>
            </w:pPr>
            <w:r w:rsidRPr="00A12482">
              <w:rPr>
                <w:sz w:val="22"/>
                <w:szCs w:val="22"/>
              </w:rPr>
              <w:t>7B3) The task is cancelled.</w:t>
            </w:r>
          </w:p>
          <w:p w:rsidR="00A12482" w:rsidRPr="00A12482" w:rsidRDefault="00A12482" w:rsidP="00A12482">
            <w:pPr>
              <w:rPr>
                <w:sz w:val="22"/>
                <w:szCs w:val="22"/>
              </w:rPr>
            </w:pPr>
            <w:r w:rsidRPr="00A12482">
              <w:rPr>
                <w:sz w:val="22"/>
                <w:szCs w:val="22"/>
              </w:rPr>
              <w:t>7B4) end</w:t>
            </w:r>
          </w:p>
        </w:tc>
      </w:tr>
      <w:tr w:rsidR="00A12482" w:rsidRPr="00B9307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Alternative Path C</w:t>
            </w:r>
          </w:p>
        </w:tc>
        <w:tc>
          <w:tcPr>
            <w:tcW w:w="6300" w:type="dxa"/>
          </w:tcPr>
          <w:p w:rsidR="00A12482" w:rsidRPr="00A12482" w:rsidRDefault="00A12482" w:rsidP="00A12482">
            <w:pPr>
              <w:rPr>
                <w:sz w:val="22"/>
                <w:szCs w:val="22"/>
              </w:rPr>
            </w:pPr>
            <w:r w:rsidRPr="00A12482">
              <w:rPr>
                <w:sz w:val="22"/>
                <w:szCs w:val="22"/>
              </w:rPr>
              <w:t>In Step 7, the Pinto cannot reach the Elderly</w:t>
            </w:r>
          </w:p>
          <w:p w:rsidR="00A12482" w:rsidRPr="00A12482" w:rsidRDefault="00A12482" w:rsidP="00A12482">
            <w:pPr>
              <w:rPr>
                <w:sz w:val="22"/>
                <w:szCs w:val="22"/>
              </w:rPr>
            </w:pPr>
            <w:r w:rsidRPr="00A12482">
              <w:rPr>
                <w:sz w:val="22"/>
                <w:szCs w:val="22"/>
              </w:rPr>
              <w:t>7C1) Pinto Manager says "I'm sorry, but I cannot reach you. I will wait with your item at &lt;location&gt;"</w:t>
            </w:r>
          </w:p>
          <w:p w:rsidR="00A12482" w:rsidRPr="00A12482" w:rsidRDefault="00A12482" w:rsidP="00A12482">
            <w:pPr>
              <w:rPr>
                <w:sz w:val="22"/>
                <w:szCs w:val="22"/>
              </w:rPr>
            </w:pPr>
            <w:r w:rsidRPr="00A12482">
              <w:rPr>
                <w:sz w:val="22"/>
                <w:szCs w:val="22"/>
              </w:rPr>
              <w:t>7C2) some time passes, and eventually either the flow continues with step 9, or the Elderly initiates the "Cancel Task" use case.</w:t>
            </w:r>
          </w:p>
          <w:p w:rsidR="00A12482" w:rsidRPr="00A12482" w:rsidRDefault="00A12482" w:rsidP="00A12482">
            <w:pPr>
              <w:rPr>
                <w:sz w:val="22"/>
                <w:szCs w:val="22"/>
              </w:rPr>
            </w:pPr>
            <w:r w:rsidRPr="00A12482">
              <w:rPr>
                <w:sz w:val="22"/>
                <w:szCs w:val="22"/>
              </w:rPr>
              <w:t>7C3) end</w:t>
            </w:r>
          </w:p>
        </w:tc>
      </w:tr>
      <w:tr w:rsidR="00A1248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Postcondition</w:t>
            </w:r>
          </w:p>
        </w:tc>
        <w:tc>
          <w:tcPr>
            <w:tcW w:w="6300" w:type="dxa"/>
          </w:tcPr>
          <w:p w:rsidR="00A12482" w:rsidRPr="00A12482" w:rsidRDefault="00A12482" w:rsidP="00A12482">
            <w:pPr>
              <w:rPr>
                <w:sz w:val="22"/>
                <w:szCs w:val="22"/>
              </w:rPr>
            </w:pPr>
            <w:r w:rsidRPr="00A12482">
              <w:rPr>
                <w:sz w:val="22"/>
                <w:szCs w:val="22"/>
              </w:rPr>
              <w:t>The Pinto is idle</w:t>
            </w:r>
          </w:p>
        </w:tc>
      </w:tr>
      <w:tr w:rsidR="00A12482" w:rsidTr="00A12482">
        <w:tc>
          <w:tcPr>
            <w:tcW w:w="2070" w:type="dxa"/>
          </w:tcPr>
          <w:p w:rsidR="00A12482" w:rsidRPr="00A12482" w:rsidRDefault="00A12482" w:rsidP="00A12482">
            <w:pPr>
              <w:tabs>
                <w:tab w:val="left" w:pos="0"/>
              </w:tabs>
              <w:suppressAutoHyphens/>
              <w:rPr>
                <w:b/>
                <w:spacing w:val="-3"/>
                <w:sz w:val="22"/>
                <w:szCs w:val="22"/>
              </w:rPr>
            </w:pPr>
            <w:r w:rsidRPr="00A12482">
              <w:rPr>
                <w:b/>
                <w:spacing w:val="-3"/>
                <w:sz w:val="22"/>
                <w:szCs w:val="22"/>
              </w:rPr>
              <w:t>Other</w:t>
            </w:r>
          </w:p>
        </w:tc>
        <w:tc>
          <w:tcPr>
            <w:tcW w:w="6300" w:type="dxa"/>
          </w:tcPr>
          <w:p w:rsidR="00A12482" w:rsidRPr="00A12482" w:rsidRDefault="00A12482" w:rsidP="00A12482">
            <w:pPr>
              <w:rPr>
                <w:sz w:val="22"/>
                <w:szCs w:val="22"/>
              </w:rPr>
            </w:pPr>
            <w:r w:rsidRPr="00A12482">
              <w:rPr>
                <w:sz w:val="22"/>
                <w:szCs w:val="22"/>
              </w:rPr>
              <w:t>The Pinto will attempt to move to wherever the current location of the Elderly is once it has picked up the item. This is useful if the Elderly moves around while waiting for the item retrieval to complete.</w:t>
            </w:r>
          </w:p>
        </w:tc>
      </w:tr>
    </w:tbl>
    <w:p w:rsidR="00747C95" w:rsidRDefault="00747C95" w:rsidP="00A12482"/>
    <w:p w:rsidR="00A12482" w:rsidRPr="00747C95" w:rsidRDefault="00747C95" w:rsidP="00747C95">
      <w:pPr>
        <w:ind w:left="2880" w:firstLine="720"/>
        <w:rPr>
          <w:b/>
          <w:sz w:val="22"/>
          <w:szCs w:val="22"/>
        </w:rPr>
      </w:pPr>
      <w:r>
        <w:rPr>
          <w:b/>
          <w:sz w:val="22"/>
          <w:szCs w:val="22"/>
        </w:rPr>
        <w:lastRenderedPageBreak/>
        <w:t xml:space="preserve">             </w:t>
      </w:r>
      <w:r w:rsidRPr="00747C95">
        <w:rPr>
          <w:b/>
          <w:sz w:val="22"/>
          <w:szCs w:val="22"/>
        </w:rPr>
        <w:t>Base Case</w:t>
      </w:r>
    </w:p>
    <w:p w:rsidR="00A12482" w:rsidRDefault="00A12482" w:rsidP="00A12482">
      <w:pPr>
        <w:jc w:val="center"/>
        <w:rPr>
          <w:noProof/>
        </w:rPr>
      </w:pPr>
      <w:r>
        <w:t>.</w:t>
      </w:r>
      <w:r w:rsidRPr="00A12482">
        <w:rPr>
          <w:noProof/>
        </w:rPr>
        <w:t xml:space="preserve"> </w:t>
      </w:r>
      <w:r>
        <w:rPr>
          <w:noProof/>
        </w:rPr>
        <w:drawing>
          <wp:inline distT="0" distB="0" distL="0" distR="0">
            <wp:extent cx="3429000" cy="22594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432120" cy="2261537"/>
                    </a:xfrm>
                    <a:prstGeom prst="rect">
                      <a:avLst/>
                    </a:prstGeom>
                    <a:noFill/>
                    <a:ln w="9525">
                      <a:noFill/>
                      <a:miter lim="800000"/>
                      <a:headEnd/>
                      <a:tailEnd/>
                    </a:ln>
                  </pic:spPr>
                </pic:pic>
              </a:graphicData>
            </a:graphic>
          </wp:inline>
        </w:drawing>
      </w:r>
    </w:p>
    <w:p w:rsidR="00A12482" w:rsidRDefault="00A12482" w:rsidP="00A12482">
      <w:pPr>
        <w:jc w:val="center"/>
        <w:rPr>
          <w:noProof/>
        </w:rPr>
      </w:pPr>
    </w:p>
    <w:p w:rsidR="00A12482" w:rsidRDefault="00A12482" w:rsidP="00A12482">
      <w:pPr>
        <w:jc w:val="center"/>
        <w:rPr>
          <w:noProof/>
        </w:rPr>
      </w:pPr>
    </w:p>
    <w:p w:rsidR="00A12482" w:rsidRDefault="00747C95" w:rsidP="00747C95">
      <w:pPr>
        <w:rPr>
          <w:noProof/>
        </w:rPr>
      </w:pPr>
      <w:r>
        <w:rPr>
          <w:noProof/>
        </w:rPr>
        <w:tab/>
      </w:r>
      <w:r>
        <w:rPr>
          <w:noProof/>
        </w:rPr>
        <w:tab/>
      </w:r>
      <w:r>
        <w:rPr>
          <w:noProof/>
        </w:rPr>
        <w:tab/>
      </w:r>
      <w:r>
        <w:rPr>
          <w:noProof/>
        </w:rPr>
        <w:tab/>
      </w:r>
      <w:r>
        <w:rPr>
          <w:noProof/>
        </w:rPr>
        <w:tab/>
      </w:r>
    </w:p>
    <w:p w:rsidR="00A12482" w:rsidRPr="00747C95" w:rsidRDefault="00747C95" w:rsidP="00747C95">
      <w:pPr>
        <w:rPr>
          <w:b/>
          <w:noProof/>
          <w:sz w:val="22"/>
          <w:szCs w:val="22"/>
        </w:rPr>
      </w:pPr>
      <w:r w:rsidRPr="00747C95">
        <w:rPr>
          <w:b/>
          <w:noProof/>
          <w:sz w:val="22"/>
          <w:szCs w:val="22"/>
        </w:rPr>
        <w:t>Variation A</w:t>
      </w:r>
      <w:r>
        <w:rPr>
          <w:b/>
          <w:noProof/>
          <w:sz w:val="22"/>
          <w:szCs w:val="22"/>
        </w:rPr>
        <w:tab/>
      </w:r>
      <w:r>
        <w:rPr>
          <w:b/>
          <w:noProof/>
          <w:sz w:val="22"/>
          <w:szCs w:val="22"/>
        </w:rPr>
        <w:tab/>
      </w:r>
      <w:r>
        <w:rPr>
          <w:b/>
          <w:noProof/>
          <w:sz w:val="22"/>
          <w:szCs w:val="22"/>
        </w:rPr>
        <w:tab/>
      </w:r>
      <w:r>
        <w:rPr>
          <w:b/>
          <w:noProof/>
          <w:sz w:val="22"/>
          <w:szCs w:val="22"/>
        </w:rPr>
        <w:tab/>
      </w:r>
      <w:r>
        <w:rPr>
          <w:b/>
          <w:noProof/>
          <w:sz w:val="22"/>
          <w:szCs w:val="22"/>
        </w:rPr>
        <w:tab/>
      </w:r>
      <w:r>
        <w:rPr>
          <w:b/>
          <w:noProof/>
          <w:sz w:val="22"/>
          <w:szCs w:val="22"/>
        </w:rPr>
        <w:tab/>
      </w:r>
      <w:r>
        <w:rPr>
          <w:b/>
          <w:noProof/>
          <w:sz w:val="22"/>
          <w:szCs w:val="22"/>
        </w:rPr>
        <w:tab/>
      </w:r>
      <w:r>
        <w:rPr>
          <w:b/>
          <w:noProof/>
          <w:sz w:val="22"/>
          <w:szCs w:val="22"/>
        </w:rPr>
        <w:tab/>
      </w:r>
      <w:r w:rsidRPr="00747C95">
        <w:rPr>
          <w:b/>
          <w:noProof/>
          <w:sz w:val="22"/>
          <w:szCs w:val="22"/>
        </w:rPr>
        <w:t xml:space="preserve">Variation </w:t>
      </w:r>
      <w:r>
        <w:rPr>
          <w:b/>
          <w:noProof/>
          <w:sz w:val="22"/>
          <w:szCs w:val="22"/>
        </w:rPr>
        <w:t>B</w:t>
      </w:r>
    </w:p>
    <w:p w:rsidR="00A12482" w:rsidRDefault="00A12482" w:rsidP="00A12482">
      <w:r>
        <w:rPr>
          <w:noProof/>
        </w:rPr>
        <w:drawing>
          <wp:inline distT="0" distB="0" distL="0" distR="0">
            <wp:extent cx="2933700" cy="22266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2931528" cy="2224986"/>
                    </a:xfrm>
                    <a:prstGeom prst="rect">
                      <a:avLst/>
                    </a:prstGeom>
                    <a:noFill/>
                    <a:ln w="9525">
                      <a:noFill/>
                      <a:miter lim="800000"/>
                      <a:headEnd/>
                      <a:tailEnd/>
                    </a:ln>
                  </pic:spPr>
                </pic:pic>
              </a:graphicData>
            </a:graphic>
          </wp:inline>
        </w:drawing>
      </w:r>
      <w:r>
        <w:rPr>
          <w:noProof/>
        </w:rPr>
        <w:drawing>
          <wp:inline distT="0" distB="0" distL="0" distR="0">
            <wp:extent cx="2787973" cy="2056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2794555" cy="2061176"/>
                    </a:xfrm>
                    <a:prstGeom prst="rect">
                      <a:avLst/>
                    </a:prstGeom>
                    <a:noFill/>
                    <a:ln w="9525">
                      <a:noFill/>
                      <a:miter lim="800000"/>
                      <a:headEnd/>
                      <a:tailEnd/>
                    </a:ln>
                  </pic:spPr>
                </pic:pic>
              </a:graphicData>
            </a:graphic>
          </wp:inline>
        </w:drawing>
      </w:r>
    </w:p>
    <w:p w:rsidR="00747C95" w:rsidRPr="00747C95" w:rsidRDefault="00747C95" w:rsidP="00747C95">
      <w:pPr>
        <w:ind w:left="2880" w:firstLine="720"/>
        <w:rPr>
          <w:b/>
          <w:noProof/>
          <w:sz w:val="22"/>
          <w:szCs w:val="22"/>
        </w:rPr>
      </w:pPr>
      <w:r w:rsidRPr="00747C95">
        <w:rPr>
          <w:b/>
          <w:noProof/>
          <w:sz w:val="22"/>
          <w:szCs w:val="22"/>
        </w:rPr>
        <w:t xml:space="preserve">Variation </w:t>
      </w:r>
      <w:r>
        <w:rPr>
          <w:b/>
          <w:noProof/>
          <w:sz w:val="22"/>
          <w:szCs w:val="22"/>
        </w:rPr>
        <w:t>C</w:t>
      </w:r>
    </w:p>
    <w:p w:rsidR="00A12482" w:rsidRDefault="00A12482" w:rsidP="00A12482">
      <w:pPr>
        <w:jc w:val="center"/>
      </w:pPr>
      <w:r>
        <w:rPr>
          <w:b/>
          <w:noProof/>
        </w:rPr>
        <w:drawing>
          <wp:inline distT="0" distB="0" distL="0" distR="0">
            <wp:extent cx="3724275" cy="2478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a:stretch>
                      <a:fillRect/>
                    </a:stretch>
                  </pic:blipFill>
                  <pic:spPr bwMode="auto">
                    <a:xfrm>
                      <a:off x="0" y="0"/>
                      <a:ext cx="3721848" cy="2476769"/>
                    </a:xfrm>
                    <a:prstGeom prst="rect">
                      <a:avLst/>
                    </a:prstGeom>
                    <a:noFill/>
                    <a:ln w="9525">
                      <a:noFill/>
                      <a:miter lim="800000"/>
                      <a:headEnd/>
                      <a:tailEnd/>
                    </a:ln>
                  </pic:spPr>
                </pic:pic>
              </a:graphicData>
            </a:graphic>
          </wp:inline>
        </w:drawing>
      </w:r>
    </w:p>
    <w:p w:rsidR="00F92754" w:rsidRDefault="00F92754" w:rsidP="00F92754">
      <w:pPr>
        <w:spacing w:line="480" w:lineRule="auto"/>
      </w:pPr>
      <w:r>
        <w:t>The above is a diagram representation of the Elderly –My Friendly Pintos Get Item interaction</w:t>
      </w:r>
    </w:p>
    <w:p w:rsidR="00636D16" w:rsidRDefault="00636D16" w:rsidP="00636D16">
      <w:pPr>
        <w:pStyle w:val="Heading3"/>
        <w:numPr>
          <w:ilvl w:val="2"/>
          <w:numId w:val="31"/>
        </w:numPr>
      </w:pPr>
      <w:r>
        <w:lastRenderedPageBreak/>
        <w:t>Use Case: Cancel Request</w:t>
      </w:r>
    </w:p>
    <w:p w:rsidR="00636D16" w:rsidRDefault="00636D16" w:rsidP="00636D16">
      <w:r>
        <w:t xml:space="preserve">   </w:t>
      </w:r>
    </w:p>
    <w:p w:rsidR="00636D16" w:rsidRDefault="00636D16" w:rsidP="00636D16">
      <w:pPr>
        <w:rPr>
          <w:b/>
        </w:rPr>
      </w:pPr>
      <w:r>
        <w:rPr>
          <w:b/>
        </w:rPr>
        <w:t>Brief Description</w:t>
      </w:r>
    </w:p>
    <w:p w:rsidR="00636D16" w:rsidRDefault="00636D16" w:rsidP="00636D16">
      <w:pPr>
        <w:rPr>
          <w:b/>
        </w:rPr>
      </w:pPr>
      <w:r>
        <w:t>The Elderly cancels a request that was previously submitted</w:t>
      </w:r>
    </w:p>
    <w:p w:rsidR="00636D16" w:rsidRDefault="00636D16" w:rsidP="00636D16">
      <w:pPr>
        <w:rPr>
          <w:b/>
        </w:rPr>
      </w:pPr>
    </w:p>
    <w:p w:rsidR="00636D16" w:rsidRDefault="00636D16" w:rsidP="00636D16">
      <w:pPr>
        <w:rPr>
          <w:bCs/>
        </w:rPr>
      </w:pPr>
      <w:r>
        <w:rPr>
          <w:b/>
        </w:rPr>
        <w:t>Xref:</w:t>
      </w:r>
      <w:r>
        <w:rPr>
          <w:bCs/>
        </w:rPr>
        <w:t xml:space="preserve"> Section Feature: Cancel Request</w:t>
      </w:r>
    </w:p>
    <w:p w:rsidR="00636D16" w:rsidRDefault="00636D16" w:rsidP="00636D16">
      <w:pPr>
        <w:rPr>
          <w:bCs/>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0"/>
        <w:gridCol w:w="6300"/>
      </w:tblGrid>
      <w:tr w:rsidR="00636D16"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Use Case Name</w:t>
            </w:r>
          </w:p>
        </w:tc>
        <w:tc>
          <w:tcPr>
            <w:tcW w:w="6300" w:type="dxa"/>
          </w:tcPr>
          <w:p w:rsidR="00636D16" w:rsidRPr="00636D16" w:rsidRDefault="00636D16" w:rsidP="00A915BB">
            <w:pPr>
              <w:tabs>
                <w:tab w:val="left" w:pos="0"/>
              </w:tabs>
              <w:suppressAutoHyphens/>
              <w:rPr>
                <w:spacing w:val="-3"/>
                <w:sz w:val="22"/>
                <w:szCs w:val="22"/>
              </w:rPr>
            </w:pPr>
            <w:r w:rsidRPr="00636D16">
              <w:rPr>
                <w:spacing w:val="-3"/>
                <w:sz w:val="22"/>
                <w:szCs w:val="22"/>
              </w:rPr>
              <w:t>Cancel Task</w:t>
            </w:r>
            <w:r w:rsidR="00AC0C73" w:rsidRPr="00636D16">
              <w:rPr>
                <w:spacing w:val="-3"/>
                <w:sz w:val="22"/>
                <w:szCs w:val="22"/>
              </w:rPr>
              <w:fldChar w:fldCharType="begin"/>
            </w:r>
            <w:r w:rsidRPr="00636D16">
              <w:rPr>
                <w:spacing w:val="-3"/>
                <w:sz w:val="22"/>
                <w:szCs w:val="22"/>
              </w:rPr>
              <w:instrText xml:space="preserve"> XE "</w:instrText>
            </w:r>
            <w:r w:rsidRPr="00636D16">
              <w:rPr>
                <w:sz w:val="22"/>
                <w:szCs w:val="22"/>
              </w:rPr>
              <w:instrText>Article"</w:instrText>
            </w:r>
            <w:r w:rsidRPr="00636D16">
              <w:rPr>
                <w:spacing w:val="-3"/>
                <w:sz w:val="22"/>
                <w:szCs w:val="22"/>
              </w:rPr>
              <w:instrText xml:space="preserve"> </w:instrText>
            </w:r>
            <w:r w:rsidR="00AC0C73" w:rsidRPr="00636D16">
              <w:rPr>
                <w:spacing w:val="-3"/>
                <w:sz w:val="22"/>
                <w:szCs w:val="22"/>
              </w:rPr>
              <w:fldChar w:fldCharType="end"/>
            </w:r>
          </w:p>
        </w:tc>
      </w:tr>
      <w:tr w:rsidR="00636D16"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Actors</w:t>
            </w:r>
          </w:p>
        </w:tc>
        <w:tc>
          <w:tcPr>
            <w:tcW w:w="6300" w:type="dxa"/>
          </w:tcPr>
          <w:p w:rsidR="00636D16" w:rsidRPr="00636D16" w:rsidRDefault="00636D16" w:rsidP="00A915BB">
            <w:pPr>
              <w:tabs>
                <w:tab w:val="left" w:pos="0"/>
              </w:tabs>
              <w:suppressAutoHyphens/>
              <w:rPr>
                <w:spacing w:val="-3"/>
                <w:sz w:val="22"/>
                <w:szCs w:val="22"/>
              </w:rPr>
            </w:pPr>
            <w:r w:rsidRPr="00636D16">
              <w:rPr>
                <w:spacing w:val="-3"/>
                <w:sz w:val="22"/>
                <w:szCs w:val="22"/>
              </w:rPr>
              <w:t>Elderly</w:t>
            </w:r>
          </w:p>
        </w:tc>
      </w:tr>
      <w:tr w:rsidR="00636D16" w:rsidRPr="00F43DCD"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Trigger</w:t>
            </w:r>
          </w:p>
        </w:tc>
        <w:tc>
          <w:tcPr>
            <w:tcW w:w="6300" w:type="dxa"/>
          </w:tcPr>
          <w:p w:rsidR="00636D16" w:rsidRPr="00636D16" w:rsidRDefault="00636D16" w:rsidP="00A915BB">
            <w:pPr>
              <w:rPr>
                <w:sz w:val="22"/>
                <w:szCs w:val="22"/>
              </w:rPr>
            </w:pPr>
            <w:r w:rsidRPr="00636D16">
              <w:rPr>
                <w:sz w:val="22"/>
                <w:szCs w:val="22"/>
              </w:rPr>
              <w:t>An Elderly Verbally addresses the System by saying "Pinto Manager, cancel &lt;description of task&gt;"</w:t>
            </w:r>
          </w:p>
        </w:tc>
      </w:tr>
      <w:tr w:rsidR="00636D16"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Precondition</w:t>
            </w:r>
          </w:p>
        </w:tc>
        <w:tc>
          <w:tcPr>
            <w:tcW w:w="6300" w:type="dxa"/>
          </w:tcPr>
          <w:p w:rsidR="00636D16" w:rsidRPr="00636D16" w:rsidRDefault="00636D16" w:rsidP="00A915BB">
            <w:pPr>
              <w:tabs>
                <w:tab w:val="left" w:pos="0"/>
              </w:tabs>
              <w:suppressAutoHyphens/>
              <w:rPr>
                <w:sz w:val="22"/>
                <w:szCs w:val="22"/>
              </w:rPr>
            </w:pPr>
            <w:r w:rsidRPr="00636D16">
              <w:rPr>
                <w:sz w:val="22"/>
                <w:szCs w:val="22"/>
              </w:rPr>
              <w:t>The Elderly is audible by the Pinto Manager.</w:t>
            </w:r>
          </w:p>
          <w:p w:rsidR="00636D16" w:rsidRPr="00636D16" w:rsidRDefault="00636D16" w:rsidP="00A915BB">
            <w:pPr>
              <w:tabs>
                <w:tab w:val="left" w:pos="0"/>
              </w:tabs>
              <w:suppressAutoHyphens/>
              <w:rPr>
                <w:spacing w:val="-3"/>
                <w:sz w:val="22"/>
                <w:szCs w:val="22"/>
              </w:rPr>
            </w:pPr>
            <w:r w:rsidRPr="00636D16">
              <w:rPr>
                <w:sz w:val="22"/>
                <w:szCs w:val="22"/>
              </w:rPr>
              <w:t>The task being canceled is either currently queued, or being actively fulfilled</w:t>
            </w:r>
          </w:p>
        </w:tc>
      </w:tr>
      <w:tr w:rsidR="00636D16" w:rsidRPr="00B93072" w:rsidTr="00A915BB">
        <w:trPr>
          <w:trHeight w:val="1727"/>
        </w:trPr>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Basic Path</w:t>
            </w:r>
          </w:p>
        </w:tc>
        <w:tc>
          <w:tcPr>
            <w:tcW w:w="6300" w:type="dxa"/>
          </w:tcPr>
          <w:p w:rsidR="00636D16" w:rsidRPr="00636D16" w:rsidRDefault="00636D16" w:rsidP="00A915BB">
            <w:pPr>
              <w:rPr>
                <w:sz w:val="22"/>
                <w:szCs w:val="22"/>
              </w:rPr>
            </w:pPr>
            <w:r w:rsidRPr="00636D16">
              <w:rPr>
                <w:sz w:val="22"/>
                <w:szCs w:val="22"/>
              </w:rPr>
              <w:t>1) The Elderly says "Pinto Manager, cancel &lt;description of task&gt;"</w:t>
            </w:r>
          </w:p>
          <w:p w:rsidR="00636D16" w:rsidRPr="00636D16" w:rsidRDefault="00636D16" w:rsidP="00A915BB">
            <w:pPr>
              <w:rPr>
                <w:sz w:val="22"/>
                <w:szCs w:val="22"/>
              </w:rPr>
            </w:pPr>
            <w:r w:rsidRPr="00636D16">
              <w:rPr>
                <w:sz w:val="22"/>
                <w:szCs w:val="22"/>
              </w:rPr>
              <w:t>2) Pinto Manager says "Ok. Done"</w:t>
            </w:r>
          </w:p>
          <w:p w:rsidR="00636D16" w:rsidRPr="00636D16" w:rsidRDefault="00636D16" w:rsidP="00A915BB">
            <w:pPr>
              <w:rPr>
                <w:sz w:val="22"/>
                <w:szCs w:val="22"/>
              </w:rPr>
            </w:pPr>
            <w:r w:rsidRPr="00636D16">
              <w:rPr>
                <w:sz w:val="22"/>
                <w:szCs w:val="22"/>
              </w:rPr>
              <w:t>3) end</w:t>
            </w:r>
          </w:p>
        </w:tc>
      </w:tr>
      <w:tr w:rsidR="00636D16" w:rsidRPr="00B93072"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Alternative Path A</w:t>
            </w:r>
          </w:p>
        </w:tc>
        <w:tc>
          <w:tcPr>
            <w:tcW w:w="6300" w:type="dxa"/>
          </w:tcPr>
          <w:p w:rsidR="00636D16" w:rsidRPr="00636D16" w:rsidRDefault="00636D16" w:rsidP="00A915BB">
            <w:pPr>
              <w:rPr>
                <w:sz w:val="22"/>
                <w:szCs w:val="22"/>
              </w:rPr>
            </w:pPr>
            <w:r w:rsidRPr="00636D16">
              <w:rPr>
                <w:sz w:val="22"/>
                <w:szCs w:val="22"/>
              </w:rPr>
              <w:t>In step 1, the task requested to be canceled is executing, and the item has already been picked up</w:t>
            </w:r>
          </w:p>
          <w:p w:rsidR="00636D16" w:rsidRPr="00636D16" w:rsidRDefault="00636D16" w:rsidP="00A915BB">
            <w:pPr>
              <w:rPr>
                <w:sz w:val="22"/>
                <w:szCs w:val="22"/>
              </w:rPr>
            </w:pPr>
            <w:r w:rsidRPr="00636D16">
              <w:rPr>
                <w:sz w:val="22"/>
                <w:szCs w:val="22"/>
              </w:rPr>
              <w:t>2A1) Pinto Manager says "That task is being fulfilled right now. If you cancel it, my Pinto will just leave your item on the ground. Do you still want to cancel it?"</w:t>
            </w:r>
          </w:p>
          <w:p w:rsidR="00636D16" w:rsidRPr="00636D16" w:rsidRDefault="00636D16" w:rsidP="00A915BB">
            <w:pPr>
              <w:rPr>
                <w:sz w:val="22"/>
                <w:szCs w:val="22"/>
              </w:rPr>
            </w:pPr>
            <w:r w:rsidRPr="00636D16">
              <w:rPr>
                <w:sz w:val="22"/>
                <w:szCs w:val="22"/>
              </w:rPr>
              <w:t>2A2) If the user says no, then this use case aborts.</w:t>
            </w:r>
          </w:p>
          <w:p w:rsidR="00636D16" w:rsidRPr="00636D16" w:rsidRDefault="00636D16" w:rsidP="00A915BB">
            <w:pPr>
              <w:rPr>
                <w:sz w:val="22"/>
                <w:szCs w:val="22"/>
              </w:rPr>
            </w:pPr>
            <w:r w:rsidRPr="00636D16">
              <w:rPr>
                <w:sz w:val="22"/>
                <w:szCs w:val="22"/>
              </w:rPr>
              <w:t>2A3) The Pinto leaves the item on the ground.</w:t>
            </w:r>
          </w:p>
          <w:p w:rsidR="00636D16" w:rsidRPr="00636D16" w:rsidRDefault="00636D16" w:rsidP="00A915BB">
            <w:pPr>
              <w:rPr>
                <w:sz w:val="22"/>
                <w:szCs w:val="22"/>
              </w:rPr>
            </w:pPr>
            <w:r w:rsidRPr="00636D16">
              <w:rPr>
                <w:sz w:val="22"/>
                <w:szCs w:val="22"/>
              </w:rPr>
              <w:t>2A4) The pinto returns to its staging area and becomes idle.</w:t>
            </w:r>
          </w:p>
          <w:p w:rsidR="00636D16" w:rsidRPr="00636D16" w:rsidRDefault="00636D16" w:rsidP="00A915BB">
            <w:pPr>
              <w:rPr>
                <w:sz w:val="22"/>
                <w:szCs w:val="22"/>
              </w:rPr>
            </w:pPr>
            <w:r w:rsidRPr="00636D16">
              <w:rPr>
                <w:sz w:val="22"/>
                <w:szCs w:val="22"/>
              </w:rPr>
              <w:t>2A5) end</w:t>
            </w:r>
          </w:p>
        </w:tc>
      </w:tr>
      <w:tr w:rsidR="00636D16"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Postcondition</w:t>
            </w:r>
          </w:p>
        </w:tc>
        <w:tc>
          <w:tcPr>
            <w:tcW w:w="6300" w:type="dxa"/>
          </w:tcPr>
          <w:p w:rsidR="00636D16" w:rsidRPr="00636D16" w:rsidRDefault="00636D16" w:rsidP="00A915BB">
            <w:pPr>
              <w:rPr>
                <w:sz w:val="22"/>
                <w:szCs w:val="22"/>
              </w:rPr>
            </w:pPr>
            <w:r w:rsidRPr="00636D16">
              <w:rPr>
                <w:sz w:val="22"/>
                <w:szCs w:val="22"/>
              </w:rPr>
              <w:t>The task is canceled.</w:t>
            </w:r>
          </w:p>
        </w:tc>
      </w:tr>
      <w:tr w:rsidR="00636D16" w:rsidTr="00A915BB">
        <w:tc>
          <w:tcPr>
            <w:tcW w:w="2070" w:type="dxa"/>
          </w:tcPr>
          <w:p w:rsidR="00636D16" w:rsidRPr="00636D16" w:rsidRDefault="00636D16" w:rsidP="00A915BB">
            <w:pPr>
              <w:tabs>
                <w:tab w:val="left" w:pos="0"/>
              </w:tabs>
              <w:suppressAutoHyphens/>
              <w:rPr>
                <w:b/>
                <w:spacing w:val="-3"/>
                <w:sz w:val="22"/>
                <w:szCs w:val="22"/>
              </w:rPr>
            </w:pPr>
            <w:r w:rsidRPr="00636D16">
              <w:rPr>
                <w:b/>
                <w:spacing w:val="-3"/>
                <w:sz w:val="22"/>
                <w:szCs w:val="22"/>
              </w:rPr>
              <w:t>Other</w:t>
            </w:r>
          </w:p>
        </w:tc>
        <w:tc>
          <w:tcPr>
            <w:tcW w:w="6300" w:type="dxa"/>
          </w:tcPr>
          <w:p w:rsidR="00636D16" w:rsidRPr="00636D16" w:rsidRDefault="00636D16" w:rsidP="00A915BB">
            <w:pPr>
              <w:tabs>
                <w:tab w:val="left" w:pos="0"/>
              </w:tabs>
              <w:suppressAutoHyphens/>
              <w:rPr>
                <w:spacing w:val="-3"/>
                <w:sz w:val="22"/>
                <w:szCs w:val="22"/>
              </w:rPr>
            </w:pPr>
            <w:r w:rsidRPr="00636D16">
              <w:rPr>
                <w:spacing w:val="-3"/>
                <w:sz w:val="22"/>
                <w:szCs w:val="22"/>
              </w:rPr>
              <w:t>In general, the Pinto will try to return to the staging area if it cannot complete its task.</w:t>
            </w:r>
          </w:p>
        </w:tc>
      </w:tr>
    </w:tbl>
    <w:p w:rsidR="00636D16" w:rsidRDefault="00636D16" w:rsidP="00636D16">
      <w:pPr>
        <w:rPr>
          <w:bCs/>
        </w:rPr>
      </w:pPr>
    </w:p>
    <w:p w:rsidR="00F92754" w:rsidRDefault="00636D16" w:rsidP="00636D16">
      <w:pPr>
        <w:jc w:val="center"/>
      </w:pPr>
      <w:r>
        <w:rPr>
          <w:b/>
          <w:noProof/>
        </w:rPr>
        <w:drawing>
          <wp:inline distT="0" distB="0" distL="0" distR="0">
            <wp:extent cx="3143250" cy="23916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srcRect/>
                    <a:stretch>
                      <a:fillRect/>
                    </a:stretch>
                  </pic:blipFill>
                  <pic:spPr bwMode="auto">
                    <a:xfrm>
                      <a:off x="0" y="0"/>
                      <a:ext cx="3144018" cy="2392187"/>
                    </a:xfrm>
                    <a:prstGeom prst="rect">
                      <a:avLst/>
                    </a:prstGeom>
                    <a:noFill/>
                    <a:ln w="9525">
                      <a:noFill/>
                      <a:miter lim="800000"/>
                      <a:headEnd/>
                      <a:tailEnd/>
                    </a:ln>
                  </pic:spPr>
                </pic:pic>
              </a:graphicData>
            </a:graphic>
          </wp:inline>
        </w:drawing>
      </w:r>
    </w:p>
    <w:p w:rsidR="00636D16" w:rsidRDefault="00636D16" w:rsidP="00636D16">
      <w:pPr>
        <w:spacing w:line="480" w:lineRule="auto"/>
      </w:pPr>
      <w:r>
        <w:t>The above is a diagram of the Elderly –My Friendly Pintos Cancel Request interaction</w:t>
      </w:r>
    </w:p>
    <w:p w:rsidR="00636D16" w:rsidRDefault="00636D16" w:rsidP="00636D16">
      <w:pPr>
        <w:pStyle w:val="Heading3"/>
        <w:numPr>
          <w:ilvl w:val="2"/>
          <w:numId w:val="31"/>
        </w:numPr>
      </w:pPr>
      <w:r>
        <w:lastRenderedPageBreak/>
        <w:t>Use Case: Help Desk</w:t>
      </w:r>
    </w:p>
    <w:p w:rsidR="00636D16" w:rsidRDefault="00636D16" w:rsidP="00636D16">
      <w:r>
        <w:t xml:space="preserve">   </w:t>
      </w:r>
    </w:p>
    <w:p w:rsidR="00636D16" w:rsidRDefault="00636D16" w:rsidP="00636D16">
      <w:pPr>
        <w:rPr>
          <w:b/>
        </w:rPr>
      </w:pPr>
      <w:r>
        <w:rPr>
          <w:b/>
        </w:rPr>
        <w:t>Brief Description</w:t>
      </w:r>
    </w:p>
    <w:p w:rsidR="00636D16" w:rsidRDefault="00636D16" w:rsidP="00636D16">
      <w:r>
        <w:t>The Elderly needs assistance with the system, and can submit a request for help directly through the system. This automatically sends beneficial system diagnostic info to the support team, to facilitate usability through improved speed and reduced complexity of the support and resolution process.</w:t>
      </w:r>
    </w:p>
    <w:p w:rsidR="00636D16" w:rsidRDefault="00636D16" w:rsidP="00636D16">
      <w:pPr>
        <w:rPr>
          <w:b/>
        </w:rPr>
      </w:pPr>
    </w:p>
    <w:p w:rsidR="00636D16" w:rsidRDefault="00636D16" w:rsidP="00636D16">
      <w:pPr>
        <w:rPr>
          <w:bCs/>
        </w:rPr>
      </w:pPr>
      <w:r>
        <w:rPr>
          <w:b/>
        </w:rPr>
        <w:t>Xref:</w:t>
      </w:r>
      <w:r>
        <w:rPr>
          <w:bCs/>
        </w:rPr>
        <w:t xml:space="preserve"> Section Feature: Help Desk</w:t>
      </w:r>
    </w:p>
    <w:p w:rsidR="00AA563C" w:rsidRDefault="00AA563C" w:rsidP="00636D16">
      <w:pPr>
        <w:rPr>
          <w:bCs/>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0"/>
        <w:gridCol w:w="6300"/>
      </w:tblGrid>
      <w:tr w:rsidR="00AA563C" w:rsidRPr="00BE62C0"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Use Case Name</w:t>
            </w:r>
          </w:p>
        </w:tc>
        <w:tc>
          <w:tcPr>
            <w:tcW w:w="6300" w:type="dxa"/>
          </w:tcPr>
          <w:p w:rsidR="00AA563C" w:rsidRPr="006F72FF" w:rsidRDefault="00AA563C" w:rsidP="00A915BB">
            <w:pPr>
              <w:tabs>
                <w:tab w:val="left" w:pos="0"/>
              </w:tabs>
              <w:suppressAutoHyphens/>
              <w:rPr>
                <w:spacing w:val="-3"/>
                <w:sz w:val="22"/>
                <w:szCs w:val="22"/>
              </w:rPr>
            </w:pPr>
            <w:r w:rsidRPr="006F72FF">
              <w:rPr>
                <w:sz w:val="22"/>
                <w:szCs w:val="22"/>
              </w:rPr>
              <w:t>Help Desk Request</w:t>
            </w:r>
            <w:r w:rsidRPr="006F72FF">
              <w:rPr>
                <w:spacing w:val="-3"/>
                <w:sz w:val="22"/>
                <w:szCs w:val="22"/>
              </w:rPr>
              <w:t xml:space="preserve"> </w:t>
            </w:r>
            <w:r w:rsidR="00AC0C73" w:rsidRPr="006F72FF">
              <w:rPr>
                <w:spacing w:val="-3"/>
                <w:sz w:val="22"/>
                <w:szCs w:val="22"/>
              </w:rPr>
              <w:fldChar w:fldCharType="begin"/>
            </w:r>
            <w:r w:rsidRPr="006F72FF">
              <w:rPr>
                <w:spacing w:val="-3"/>
                <w:sz w:val="22"/>
                <w:szCs w:val="22"/>
              </w:rPr>
              <w:instrText xml:space="preserve"> XE "</w:instrText>
            </w:r>
            <w:r w:rsidRPr="006F72FF">
              <w:rPr>
                <w:sz w:val="22"/>
                <w:szCs w:val="22"/>
              </w:rPr>
              <w:instrText>Article"</w:instrText>
            </w:r>
            <w:r w:rsidRPr="006F72FF">
              <w:rPr>
                <w:spacing w:val="-3"/>
                <w:sz w:val="22"/>
                <w:szCs w:val="22"/>
              </w:rPr>
              <w:instrText xml:space="preserve"> </w:instrText>
            </w:r>
            <w:r w:rsidR="00AC0C73" w:rsidRPr="006F72FF">
              <w:rPr>
                <w:spacing w:val="-3"/>
                <w:sz w:val="22"/>
                <w:szCs w:val="22"/>
              </w:rPr>
              <w:fldChar w:fldCharType="end"/>
            </w:r>
          </w:p>
        </w:tc>
      </w:tr>
      <w:tr w:rsidR="00AA563C"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Actors</w:t>
            </w:r>
          </w:p>
        </w:tc>
        <w:tc>
          <w:tcPr>
            <w:tcW w:w="6300" w:type="dxa"/>
          </w:tcPr>
          <w:p w:rsidR="00AA563C" w:rsidRPr="006F72FF" w:rsidRDefault="00AA563C" w:rsidP="00A915BB">
            <w:pPr>
              <w:tabs>
                <w:tab w:val="left" w:pos="0"/>
              </w:tabs>
              <w:suppressAutoHyphens/>
              <w:rPr>
                <w:spacing w:val="-3"/>
                <w:sz w:val="22"/>
                <w:szCs w:val="22"/>
              </w:rPr>
            </w:pPr>
            <w:r w:rsidRPr="006F72FF">
              <w:rPr>
                <w:spacing w:val="-3"/>
                <w:sz w:val="22"/>
                <w:szCs w:val="22"/>
              </w:rPr>
              <w:t>Elderly</w:t>
            </w:r>
          </w:p>
        </w:tc>
      </w:tr>
      <w:tr w:rsidR="00AA563C" w:rsidRPr="00F43DCD"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Trigger</w:t>
            </w:r>
          </w:p>
        </w:tc>
        <w:tc>
          <w:tcPr>
            <w:tcW w:w="6300" w:type="dxa"/>
          </w:tcPr>
          <w:p w:rsidR="00AA563C" w:rsidRPr="006F72FF" w:rsidRDefault="00AA563C" w:rsidP="00A915BB">
            <w:pPr>
              <w:rPr>
                <w:sz w:val="22"/>
                <w:szCs w:val="22"/>
              </w:rPr>
            </w:pPr>
            <w:r w:rsidRPr="006F72FF">
              <w:rPr>
                <w:sz w:val="22"/>
                <w:szCs w:val="22"/>
              </w:rPr>
              <w:t xml:space="preserve">An Elderly Verbally addresses the System by saying "Pinto Manager, I want to send a message to the help desk". </w:t>
            </w:r>
          </w:p>
        </w:tc>
      </w:tr>
      <w:tr w:rsidR="00AA563C" w:rsidRPr="00E41FDB"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Precondition</w:t>
            </w:r>
          </w:p>
        </w:tc>
        <w:tc>
          <w:tcPr>
            <w:tcW w:w="6300" w:type="dxa"/>
          </w:tcPr>
          <w:p w:rsidR="00AA563C" w:rsidRPr="006F72FF" w:rsidRDefault="00AA563C" w:rsidP="00A915BB">
            <w:pPr>
              <w:tabs>
                <w:tab w:val="left" w:pos="0"/>
              </w:tabs>
              <w:suppressAutoHyphens/>
              <w:rPr>
                <w:sz w:val="22"/>
                <w:szCs w:val="22"/>
              </w:rPr>
            </w:pPr>
            <w:r w:rsidRPr="006F72FF">
              <w:rPr>
                <w:sz w:val="22"/>
                <w:szCs w:val="22"/>
              </w:rPr>
              <w:t>The Elderly is audible by the Pinto Manager.</w:t>
            </w:r>
          </w:p>
        </w:tc>
      </w:tr>
      <w:tr w:rsidR="00AA563C" w:rsidRPr="00B93072" w:rsidTr="00A915BB">
        <w:trPr>
          <w:trHeight w:val="1727"/>
        </w:trPr>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Basic Path</w:t>
            </w:r>
          </w:p>
        </w:tc>
        <w:tc>
          <w:tcPr>
            <w:tcW w:w="6300" w:type="dxa"/>
          </w:tcPr>
          <w:p w:rsidR="00AA563C" w:rsidRPr="006F72FF" w:rsidRDefault="00AA563C" w:rsidP="00A915BB">
            <w:pPr>
              <w:rPr>
                <w:sz w:val="22"/>
                <w:szCs w:val="22"/>
              </w:rPr>
            </w:pPr>
            <w:r w:rsidRPr="006F72FF">
              <w:rPr>
                <w:sz w:val="22"/>
                <w:szCs w:val="22"/>
              </w:rPr>
              <w:t>1) "Pinto Manager, I want to send a message to the help desk"</w:t>
            </w:r>
          </w:p>
          <w:p w:rsidR="00AA563C" w:rsidRPr="006F72FF" w:rsidRDefault="00AA563C" w:rsidP="00A915BB">
            <w:pPr>
              <w:rPr>
                <w:sz w:val="22"/>
                <w:szCs w:val="22"/>
              </w:rPr>
            </w:pPr>
            <w:r w:rsidRPr="006F72FF">
              <w:rPr>
                <w:sz w:val="22"/>
                <w:szCs w:val="22"/>
              </w:rPr>
              <w:t>2) Pinto Manager says "Ok. I'm listening closely, and recording. Please go ahead. Just tell me when you're done."</w:t>
            </w:r>
          </w:p>
          <w:p w:rsidR="00AA563C" w:rsidRPr="006F72FF" w:rsidRDefault="00AA563C" w:rsidP="00A915BB">
            <w:pPr>
              <w:rPr>
                <w:sz w:val="22"/>
                <w:szCs w:val="22"/>
              </w:rPr>
            </w:pPr>
            <w:r w:rsidRPr="006F72FF">
              <w:rPr>
                <w:sz w:val="22"/>
                <w:szCs w:val="22"/>
              </w:rPr>
              <w:t>3) The Elderly recites their message</w:t>
            </w:r>
          </w:p>
          <w:p w:rsidR="00AA563C" w:rsidRPr="006F72FF" w:rsidRDefault="00AA563C" w:rsidP="00A915BB">
            <w:pPr>
              <w:rPr>
                <w:sz w:val="22"/>
                <w:szCs w:val="22"/>
              </w:rPr>
            </w:pPr>
            <w:r w:rsidRPr="006F72FF">
              <w:rPr>
                <w:sz w:val="22"/>
                <w:szCs w:val="22"/>
              </w:rPr>
              <w:t>4) The Elderly says "I'm done"</w:t>
            </w:r>
          </w:p>
          <w:p w:rsidR="00AA563C" w:rsidRPr="006F72FF" w:rsidRDefault="00AA563C" w:rsidP="00A915BB">
            <w:pPr>
              <w:rPr>
                <w:sz w:val="22"/>
                <w:szCs w:val="22"/>
              </w:rPr>
            </w:pPr>
            <w:r w:rsidRPr="006F72FF">
              <w:rPr>
                <w:sz w:val="22"/>
                <w:szCs w:val="22"/>
              </w:rPr>
              <w:t>5) Pinto Manager sends the message to the help desk, along with recent system diagnostic information.</w:t>
            </w:r>
          </w:p>
          <w:p w:rsidR="00AA563C" w:rsidRPr="006F72FF" w:rsidRDefault="00AA563C" w:rsidP="00A915BB">
            <w:pPr>
              <w:rPr>
                <w:sz w:val="22"/>
                <w:szCs w:val="22"/>
              </w:rPr>
            </w:pPr>
            <w:r w:rsidRPr="006F72FF">
              <w:rPr>
                <w:sz w:val="22"/>
                <w:szCs w:val="22"/>
              </w:rPr>
              <w:t>6) end</w:t>
            </w:r>
          </w:p>
        </w:tc>
      </w:tr>
      <w:tr w:rsidR="00AA563C" w:rsidRPr="00B93072" w:rsidTr="00A915BB">
        <w:trPr>
          <w:trHeight w:val="1727"/>
        </w:trPr>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Alternate Path A</w:t>
            </w:r>
          </w:p>
        </w:tc>
        <w:tc>
          <w:tcPr>
            <w:tcW w:w="6300" w:type="dxa"/>
          </w:tcPr>
          <w:p w:rsidR="00AA563C" w:rsidRPr="006F72FF" w:rsidRDefault="00AA563C" w:rsidP="00A915BB">
            <w:pPr>
              <w:rPr>
                <w:sz w:val="22"/>
                <w:szCs w:val="22"/>
              </w:rPr>
            </w:pPr>
            <w:r w:rsidRPr="006F72FF">
              <w:rPr>
                <w:sz w:val="22"/>
                <w:szCs w:val="22"/>
              </w:rPr>
              <w:t>At any point, the Elderly says "</w:t>
            </w:r>
            <w:r w:rsidR="006F72FF" w:rsidRPr="006F72FF">
              <w:rPr>
                <w:sz w:val="22"/>
                <w:szCs w:val="22"/>
              </w:rPr>
              <w:t>Never mind</w:t>
            </w:r>
            <w:r w:rsidRPr="006F72FF">
              <w:rPr>
                <w:sz w:val="22"/>
                <w:szCs w:val="22"/>
              </w:rPr>
              <w:t>. Cancel this help desk request".</w:t>
            </w:r>
          </w:p>
          <w:p w:rsidR="00AA563C" w:rsidRPr="006F72FF" w:rsidRDefault="00AA563C" w:rsidP="00A915BB">
            <w:pPr>
              <w:rPr>
                <w:sz w:val="22"/>
                <w:szCs w:val="22"/>
              </w:rPr>
            </w:pPr>
            <w:r w:rsidRPr="006F72FF">
              <w:rPr>
                <w:sz w:val="22"/>
                <w:szCs w:val="22"/>
              </w:rPr>
              <w:t>A1) The Pinto Manager discards any recorded message that may exist</w:t>
            </w:r>
          </w:p>
          <w:p w:rsidR="00AA563C" w:rsidRPr="006F72FF" w:rsidRDefault="00AA563C" w:rsidP="00A915BB">
            <w:pPr>
              <w:rPr>
                <w:sz w:val="22"/>
                <w:szCs w:val="22"/>
              </w:rPr>
            </w:pPr>
            <w:r w:rsidRPr="006F72FF">
              <w:rPr>
                <w:sz w:val="22"/>
                <w:szCs w:val="22"/>
              </w:rPr>
              <w:t>A2) end</w:t>
            </w:r>
          </w:p>
        </w:tc>
      </w:tr>
      <w:tr w:rsidR="00AA563C"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Postcondition</w:t>
            </w:r>
          </w:p>
        </w:tc>
        <w:tc>
          <w:tcPr>
            <w:tcW w:w="6300" w:type="dxa"/>
          </w:tcPr>
          <w:p w:rsidR="00AA563C" w:rsidRPr="006F72FF" w:rsidRDefault="00AA563C" w:rsidP="00AA563C">
            <w:pPr>
              <w:rPr>
                <w:sz w:val="22"/>
                <w:szCs w:val="22"/>
              </w:rPr>
            </w:pPr>
            <w:r w:rsidRPr="006F72FF">
              <w:rPr>
                <w:sz w:val="22"/>
                <w:szCs w:val="22"/>
              </w:rPr>
              <w:t>If the process was completed, the help desk will have the request for support, and will call the Elderly sometime soon to assist them.</w:t>
            </w:r>
          </w:p>
        </w:tc>
      </w:tr>
      <w:tr w:rsidR="00AA563C" w:rsidTr="00A915BB">
        <w:tc>
          <w:tcPr>
            <w:tcW w:w="2070" w:type="dxa"/>
          </w:tcPr>
          <w:p w:rsidR="00AA563C" w:rsidRPr="006F72FF" w:rsidRDefault="00AA563C" w:rsidP="00A915BB">
            <w:pPr>
              <w:tabs>
                <w:tab w:val="left" w:pos="0"/>
              </w:tabs>
              <w:suppressAutoHyphens/>
              <w:rPr>
                <w:b/>
                <w:spacing w:val="-3"/>
                <w:sz w:val="22"/>
                <w:szCs w:val="22"/>
              </w:rPr>
            </w:pPr>
            <w:r w:rsidRPr="006F72FF">
              <w:rPr>
                <w:b/>
                <w:spacing w:val="-3"/>
                <w:sz w:val="22"/>
                <w:szCs w:val="22"/>
              </w:rPr>
              <w:t>Other</w:t>
            </w:r>
          </w:p>
        </w:tc>
        <w:tc>
          <w:tcPr>
            <w:tcW w:w="6300" w:type="dxa"/>
          </w:tcPr>
          <w:p w:rsidR="00AA563C" w:rsidRPr="006F72FF" w:rsidRDefault="00AA563C" w:rsidP="00A915BB">
            <w:pPr>
              <w:tabs>
                <w:tab w:val="left" w:pos="0"/>
              </w:tabs>
              <w:suppressAutoHyphens/>
              <w:rPr>
                <w:spacing w:val="-3"/>
                <w:sz w:val="22"/>
                <w:szCs w:val="22"/>
              </w:rPr>
            </w:pPr>
            <w:r w:rsidRPr="006F72FF">
              <w:rPr>
                <w:spacing w:val="-3"/>
                <w:sz w:val="22"/>
                <w:szCs w:val="22"/>
              </w:rPr>
              <w:t>An alternate trigger would be saying "I need help with the system".</w:t>
            </w:r>
          </w:p>
        </w:tc>
      </w:tr>
    </w:tbl>
    <w:p w:rsidR="00AA563C" w:rsidRDefault="00AA563C" w:rsidP="00636D16">
      <w:pPr>
        <w:rPr>
          <w:bCs/>
        </w:rPr>
      </w:pPr>
    </w:p>
    <w:p w:rsidR="006F72FF" w:rsidRDefault="006F72FF" w:rsidP="00636D16">
      <w:pPr>
        <w:rPr>
          <w:b/>
          <w:bCs/>
        </w:rPr>
      </w:pPr>
      <w:r>
        <w:rPr>
          <w:b/>
          <w:bCs/>
        </w:rPr>
        <w:tab/>
      </w:r>
      <w:r>
        <w:rPr>
          <w:b/>
          <w:bCs/>
        </w:rPr>
        <w:tab/>
      </w:r>
    </w:p>
    <w:p w:rsidR="006F72FF" w:rsidRDefault="006F72FF" w:rsidP="00636D16">
      <w:pPr>
        <w:rPr>
          <w:b/>
          <w:bCs/>
        </w:rPr>
      </w:pPr>
    </w:p>
    <w:p w:rsidR="006F72FF" w:rsidRDefault="006F72FF" w:rsidP="00636D16">
      <w:pPr>
        <w:rPr>
          <w:b/>
          <w:bCs/>
        </w:rPr>
      </w:pPr>
    </w:p>
    <w:p w:rsidR="006F72FF" w:rsidRDefault="006F72FF" w:rsidP="00636D16">
      <w:pPr>
        <w:rPr>
          <w:b/>
          <w:bCs/>
        </w:rPr>
      </w:pPr>
    </w:p>
    <w:p w:rsidR="006F72FF" w:rsidRDefault="006F72FF" w:rsidP="00636D16">
      <w:pPr>
        <w:rPr>
          <w:b/>
          <w:bCs/>
        </w:rPr>
      </w:pPr>
    </w:p>
    <w:p w:rsidR="006F72FF" w:rsidRDefault="006F72FF" w:rsidP="00636D16">
      <w:pPr>
        <w:rPr>
          <w:b/>
          <w:bCs/>
        </w:rPr>
      </w:pPr>
    </w:p>
    <w:p w:rsidR="006F72FF" w:rsidRDefault="006F72FF" w:rsidP="00636D16">
      <w:pPr>
        <w:rPr>
          <w:b/>
          <w:bCs/>
        </w:rPr>
      </w:pPr>
    </w:p>
    <w:p w:rsidR="006F72FF" w:rsidRDefault="006F72FF" w:rsidP="00636D16">
      <w:pPr>
        <w:rPr>
          <w:b/>
          <w:bCs/>
        </w:rPr>
      </w:pPr>
    </w:p>
    <w:p w:rsidR="006F72FF" w:rsidRDefault="006F72FF" w:rsidP="00636D16">
      <w:pPr>
        <w:rPr>
          <w:b/>
          <w:bCs/>
        </w:rPr>
      </w:pPr>
    </w:p>
    <w:p w:rsidR="00336F1C" w:rsidRDefault="00336F1C" w:rsidP="00636D16">
      <w:pPr>
        <w:rPr>
          <w:b/>
          <w:bCs/>
        </w:rPr>
      </w:pPr>
    </w:p>
    <w:p w:rsidR="00336F1C" w:rsidRDefault="00336F1C" w:rsidP="00636D16">
      <w:pPr>
        <w:rPr>
          <w:b/>
          <w:bCs/>
        </w:rPr>
      </w:pPr>
    </w:p>
    <w:p w:rsidR="00336F1C" w:rsidRDefault="00336F1C" w:rsidP="00636D16">
      <w:pPr>
        <w:rPr>
          <w:b/>
          <w:bCs/>
        </w:rPr>
      </w:pPr>
    </w:p>
    <w:p w:rsidR="006F72FF" w:rsidRDefault="006F72FF" w:rsidP="00636D16">
      <w:pPr>
        <w:rPr>
          <w:b/>
          <w:bCs/>
        </w:rPr>
      </w:pPr>
    </w:p>
    <w:p w:rsidR="006F72FF" w:rsidRDefault="006F72FF" w:rsidP="00636D16">
      <w:pPr>
        <w:rPr>
          <w:b/>
          <w:bCs/>
        </w:rPr>
      </w:pPr>
    </w:p>
    <w:p w:rsidR="006F72FF" w:rsidRPr="006F72FF" w:rsidRDefault="006F72FF" w:rsidP="006F72FF">
      <w:pPr>
        <w:ind w:left="2880" w:firstLine="720"/>
        <w:rPr>
          <w:b/>
          <w:bCs/>
        </w:rPr>
      </w:pPr>
      <w:r w:rsidRPr="006F72FF">
        <w:rPr>
          <w:b/>
          <w:bCs/>
        </w:rPr>
        <w:lastRenderedPageBreak/>
        <w:t>Base Case</w:t>
      </w:r>
    </w:p>
    <w:p w:rsidR="00636D16" w:rsidRDefault="006F72FF" w:rsidP="00636D16">
      <w:r>
        <w:rPr>
          <w:b/>
          <w:noProof/>
        </w:rPr>
        <w:drawing>
          <wp:inline distT="0" distB="0" distL="0" distR="0">
            <wp:extent cx="4804196" cy="4241800"/>
            <wp:effectExtent l="19050" t="0" r="0" b="0"/>
            <wp:docPr id="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srcRect/>
                    <a:stretch>
                      <a:fillRect/>
                    </a:stretch>
                  </pic:blipFill>
                  <pic:spPr bwMode="auto">
                    <a:xfrm>
                      <a:off x="0" y="0"/>
                      <a:ext cx="4804196" cy="4241800"/>
                    </a:xfrm>
                    <a:prstGeom prst="rect">
                      <a:avLst/>
                    </a:prstGeom>
                    <a:noFill/>
                    <a:ln w="9525">
                      <a:noFill/>
                      <a:miter lim="800000"/>
                      <a:headEnd/>
                      <a:tailEnd/>
                    </a:ln>
                  </pic:spPr>
                </pic:pic>
              </a:graphicData>
            </a:graphic>
          </wp:inline>
        </w:drawing>
      </w:r>
    </w:p>
    <w:p w:rsidR="006F72FF" w:rsidRDefault="006F72FF" w:rsidP="00636D16"/>
    <w:p w:rsidR="006F72FF" w:rsidRPr="006F72FF" w:rsidRDefault="006F72FF" w:rsidP="00636D16">
      <w:pPr>
        <w:rPr>
          <w:b/>
        </w:rPr>
      </w:pPr>
      <w:r w:rsidRPr="006F72FF">
        <w:rPr>
          <w:b/>
        </w:rPr>
        <w:t>Variation A</w:t>
      </w:r>
    </w:p>
    <w:p w:rsidR="006F72FF" w:rsidRDefault="006F72FF" w:rsidP="00636D16">
      <w:r>
        <w:rPr>
          <w:b/>
          <w:noProof/>
        </w:rPr>
        <w:drawing>
          <wp:inline distT="0" distB="0" distL="0" distR="0">
            <wp:extent cx="4695825" cy="31877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4695825" cy="3187743"/>
                    </a:xfrm>
                    <a:prstGeom prst="rect">
                      <a:avLst/>
                    </a:prstGeom>
                    <a:noFill/>
                    <a:ln w="9525">
                      <a:noFill/>
                      <a:miter lim="800000"/>
                      <a:headEnd/>
                      <a:tailEnd/>
                    </a:ln>
                  </pic:spPr>
                </pic:pic>
              </a:graphicData>
            </a:graphic>
          </wp:inline>
        </w:drawing>
      </w:r>
    </w:p>
    <w:p w:rsidR="006F72FF" w:rsidRDefault="006F72FF" w:rsidP="006F72FF">
      <w:pPr>
        <w:spacing w:line="480" w:lineRule="auto"/>
      </w:pPr>
      <w:r>
        <w:t>The above is a diagram for the Elderly –My Friendly Pintos Help Desk interaction</w:t>
      </w:r>
    </w:p>
    <w:p w:rsidR="00D31A14" w:rsidRDefault="00D31A14" w:rsidP="00D31A14">
      <w:pPr>
        <w:pStyle w:val="Heading3"/>
        <w:numPr>
          <w:ilvl w:val="2"/>
          <w:numId w:val="31"/>
        </w:numPr>
      </w:pPr>
      <w:r>
        <w:lastRenderedPageBreak/>
        <w:t>Use Case: Check Status</w:t>
      </w:r>
    </w:p>
    <w:p w:rsidR="00D31A14" w:rsidRDefault="00D31A14" w:rsidP="00D31A14">
      <w:r>
        <w:t xml:space="preserve">   </w:t>
      </w:r>
    </w:p>
    <w:p w:rsidR="00D31A14" w:rsidRDefault="00D31A14" w:rsidP="00D31A14">
      <w:pPr>
        <w:rPr>
          <w:b/>
        </w:rPr>
      </w:pPr>
      <w:r>
        <w:rPr>
          <w:b/>
        </w:rPr>
        <w:t>Brief Description</w:t>
      </w:r>
    </w:p>
    <w:p w:rsidR="00D31A14" w:rsidRDefault="00D31A14" w:rsidP="00D31A14">
      <w:r>
        <w:rPr>
          <w:color w:val="000000"/>
        </w:rPr>
        <w:t>The Elderly checks the status of the system, to gain info on queued and executing requests.</w:t>
      </w:r>
    </w:p>
    <w:p w:rsidR="00D31A14" w:rsidRDefault="00D31A14" w:rsidP="00D31A14"/>
    <w:p w:rsidR="004720AE" w:rsidRDefault="00D31A14" w:rsidP="00D31A14">
      <w:pPr>
        <w:rPr>
          <w:bCs/>
        </w:rPr>
      </w:pPr>
      <w:r>
        <w:rPr>
          <w:b/>
        </w:rPr>
        <w:t>Xref:</w:t>
      </w:r>
      <w:r>
        <w:rPr>
          <w:bCs/>
        </w:rPr>
        <w:t xml:space="preserve"> Section Feature: Check Status</w:t>
      </w:r>
    </w:p>
    <w:p w:rsidR="00A95EEF" w:rsidRDefault="00A95EEF" w:rsidP="00D31A14">
      <w:pPr>
        <w:rPr>
          <w:bCs/>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0"/>
        <w:gridCol w:w="6300"/>
      </w:tblGrid>
      <w:tr w:rsidR="00D31A14"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Use Case Name</w:t>
            </w:r>
          </w:p>
        </w:tc>
        <w:tc>
          <w:tcPr>
            <w:tcW w:w="6300" w:type="dxa"/>
          </w:tcPr>
          <w:p w:rsidR="00D31A14" w:rsidRPr="00D31A14" w:rsidRDefault="00D31A14" w:rsidP="00A915BB">
            <w:pPr>
              <w:tabs>
                <w:tab w:val="left" w:pos="0"/>
              </w:tabs>
              <w:suppressAutoHyphens/>
              <w:rPr>
                <w:spacing w:val="-3"/>
                <w:sz w:val="22"/>
                <w:szCs w:val="22"/>
              </w:rPr>
            </w:pPr>
            <w:r w:rsidRPr="00D31A14">
              <w:rPr>
                <w:spacing w:val="-3"/>
                <w:sz w:val="22"/>
                <w:szCs w:val="22"/>
              </w:rPr>
              <w:t>Cancel Task</w:t>
            </w:r>
            <w:r w:rsidR="00AC0C73" w:rsidRPr="00D31A14">
              <w:rPr>
                <w:spacing w:val="-3"/>
                <w:sz w:val="22"/>
                <w:szCs w:val="22"/>
              </w:rPr>
              <w:fldChar w:fldCharType="begin"/>
            </w:r>
            <w:r w:rsidRPr="00D31A14">
              <w:rPr>
                <w:spacing w:val="-3"/>
                <w:sz w:val="22"/>
                <w:szCs w:val="22"/>
              </w:rPr>
              <w:instrText xml:space="preserve"> XE "</w:instrText>
            </w:r>
            <w:r w:rsidRPr="00D31A14">
              <w:rPr>
                <w:sz w:val="22"/>
                <w:szCs w:val="22"/>
              </w:rPr>
              <w:instrText>Article"</w:instrText>
            </w:r>
            <w:r w:rsidRPr="00D31A14">
              <w:rPr>
                <w:spacing w:val="-3"/>
                <w:sz w:val="22"/>
                <w:szCs w:val="22"/>
              </w:rPr>
              <w:instrText xml:space="preserve"> </w:instrText>
            </w:r>
            <w:r w:rsidR="00AC0C73" w:rsidRPr="00D31A14">
              <w:rPr>
                <w:spacing w:val="-3"/>
                <w:sz w:val="22"/>
                <w:szCs w:val="22"/>
              </w:rPr>
              <w:fldChar w:fldCharType="end"/>
            </w:r>
          </w:p>
        </w:tc>
      </w:tr>
      <w:tr w:rsidR="00D31A14"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Actors</w:t>
            </w:r>
          </w:p>
        </w:tc>
        <w:tc>
          <w:tcPr>
            <w:tcW w:w="6300" w:type="dxa"/>
          </w:tcPr>
          <w:p w:rsidR="00D31A14" w:rsidRPr="00D31A14" w:rsidRDefault="00D31A14" w:rsidP="00A915BB">
            <w:pPr>
              <w:tabs>
                <w:tab w:val="left" w:pos="0"/>
              </w:tabs>
              <w:suppressAutoHyphens/>
              <w:rPr>
                <w:spacing w:val="-3"/>
                <w:sz w:val="22"/>
                <w:szCs w:val="22"/>
              </w:rPr>
            </w:pPr>
            <w:r w:rsidRPr="00D31A14">
              <w:rPr>
                <w:spacing w:val="-3"/>
                <w:sz w:val="22"/>
                <w:szCs w:val="22"/>
              </w:rPr>
              <w:t>Elderly</w:t>
            </w:r>
          </w:p>
        </w:tc>
      </w:tr>
      <w:tr w:rsidR="00D31A14" w:rsidRPr="00F43DCD"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Trigger</w:t>
            </w:r>
          </w:p>
        </w:tc>
        <w:tc>
          <w:tcPr>
            <w:tcW w:w="6300" w:type="dxa"/>
          </w:tcPr>
          <w:p w:rsidR="00D31A14" w:rsidRPr="00D31A14" w:rsidRDefault="00D31A14" w:rsidP="00A915BB">
            <w:pPr>
              <w:rPr>
                <w:sz w:val="22"/>
                <w:szCs w:val="22"/>
              </w:rPr>
            </w:pPr>
            <w:r w:rsidRPr="00D31A14">
              <w:rPr>
                <w:sz w:val="22"/>
                <w:szCs w:val="22"/>
              </w:rPr>
              <w:t>An Elderly Verbally addresses the System by saying "Pinto Manager, cancel &lt;description of task&gt;"</w:t>
            </w:r>
          </w:p>
        </w:tc>
      </w:tr>
      <w:tr w:rsidR="00D31A14"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Precondition</w:t>
            </w:r>
          </w:p>
        </w:tc>
        <w:tc>
          <w:tcPr>
            <w:tcW w:w="6300" w:type="dxa"/>
          </w:tcPr>
          <w:p w:rsidR="00D31A14" w:rsidRPr="00D31A14" w:rsidRDefault="00D31A14" w:rsidP="00A915BB">
            <w:pPr>
              <w:tabs>
                <w:tab w:val="left" w:pos="0"/>
              </w:tabs>
              <w:suppressAutoHyphens/>
              <w:rPr>
                <w:sz w:val="22"/>
                <w:szCs w:val="22"/>
              </w:rPr>
            </w:pPr>
            <w:r w:rsidRPr="00D31A14">
              <w:rPr>
                <w:sz w:val="22"/>
                <w:szCs w:val="22"/>
              </w:rPr>
              <w:t>The Elderly is audible by the Pinto Manager.</w:t>
            </w:r>
          </w:p>
          <w:p w:rsidR="00D31A14" w:rsidRPr="00D31A14" w:rsidRDefault="00D31A14" w:rsidP="00A915BB">
            <w:pPr>
              <w:tabs>
                <w:tab w:val="left" w:pos="0"/>
              </w:tabs>
              <w:suppressAutoHyphens/>
              <w:rPr>
                <w:spacing w:val="-3"/>
                <w:sz w:val="22"/>
                <w:szCs w:val="22"/>
              </w:rPr>
            </w:pPr>
            <w:r w:rsidRPr="00D31A14">
              <w:rPr>
                <w:sz w:val="22"/>
                <w:szCs w:val="22"/>
              </w:rPr>
              <w:t>The task being canceled is either currently queued, or being actively fulfilled</w:t>
            </w:r>
          </w:p>
        </w:tc>
      </w:tr>
      <w:tr w:rsidR="00D31A14" w:rsidRPr="00B93072" w:rsidTr="00A915BB">
        <w:trPr>
          <w:trHeight w:val="1727"/>
        </w:trPr>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Basic Path</w:t>
            </w:r>
          </w:p>
        </w:tc>
        <w:tc>
          <w:tcPr>
            <w:tcW w:w="6300" w:type="dxa"/>
          </w:tcPr>
          <w:p w:rsidR="00D31A14" w:rsidRPr="00D31A14" w:rsidRDefault="00D31A14" w:rsidP="00A915BB">
            <w:pPr>
              <w:rPr>
                <w:sz w:val="22"/>
                <w:szCs w:val="22"/>
              </w:rPr>
            </w:pPr>
            <w:r w:rsidRPr="00D31A14">
              <w:rPr>
                <w:sz w:val="22"/>
                <w:szCs w:val="22"/>
              </w:rPr>
              <w:t>1) The Elderly says "Pinto Manager, cancel &lt;description of task&gt;"</w:t>
            </w:r>
          </w:p>
          <w:p w:rsidR="00D31A14" w:rsidRPr="00D31A14" w:rsidRDefault="00D31A14" w:rsidP="00A915BB">
            <w:pPr>
              <w:rPr>
                <w:sz w:val="22"/>
                <w:szCs w:val="22"/>
              </w:rPr>
            </w:pPr>
            <w:r w:rsidRPr="00D31A14">
              <w:rPr>
                <w:sz w:val="22"/>
                <w:szCs w:val="22"/>
              </w:rPr>
              <w:t>2) Pinto Manager says "Ok. Done"</w:t>
            </w:r>
          </w:p>
          <w:p w:rsidR="00D31A14" w:rsidRPr="00D31A14" w:rsidRDefault="00D31A14" w:rsidP="00A915BB">
            <w:pPr>
              <w:rPr>
                <w:sz w:val="22"/>
                <w:szCs w:val="22"/>
              </w:rPr>
            </w:pPr>
            <w:r w:rsidRPr="00D31A14">
              <w:rPr>
                <w:sz w:val="22"/>
                <w:szCs w:val="22"/>
              </w:rPr>
              <w:t>3) end</w:t>
            </w:r>
          </w:p>
        </w:tc>
      </w:tr>
      <w:tr w:rsidR="00D31A14" w:rsidRPr="00B93072"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Alternative Path A</w:t>
            </w:r>
          </w:p>
        </w:tc>
        <w:tc>
          <w:tcPr>
            <w:tcW w:w="6300" w:type="dxa"/>
          </w:tcPr>
          <w:p w:rsidR="00D31A14" w:rsidRPr="00D31A14" w:rsidRDefault="00D31A14" w:rsidP="00A915BB">
            <w:pPr>
              <w:rPr>
                <w:sz w:val="22"/>
                <w:szCs w:val="22"/>
              </w:rPr>
            </w:pPr>
            <w:r w:rsidRPr="00D31A14">
              <w:rPr>
                <w:sz w:val="22"/>
                <w:szCs w:val="22"/>
              </w:rPr>
              <w:t>In step 1, the task requested to be canceled is executing, and the item has already been picked up</w:t>
            </w:r>
          </w:p>
          <w:p w:rsidR="00D31A14" w:rsidRPr="00D31A14" w:rsidRDefault="00D31A14" w:rsidP="00A915BB">
            <w:pPr>
              <w:rPr>
                <w:sz w:val="22"/>
                <w:szCs w:val="22"/>
              </w:rPr>
            </w:pPr>
            <w:r w:rsidRPr="00D31A14">
              <w:rPr>
                <w:sz w:val="22"/>
                <w:szCs w:val="22"/>
              </w:rPr>
              <w:t>2A1) Pinto Manager says "That task is being fulfilled right now. If you cancel it, my Pinto will just leave your item on the ground. Do you still want to cancel it?"</w:t>
            </w:r>
          </w:p>
          <w:p w:rsidR="00D31A14" w:rsidRPr="00D31A14" w:rsidRDefault="00D31A14" w:rsidP="00A915BB">
            <w:pPr>
              <w:rPr>
                <w:sz w:val="22"/>
                <w:szCs w:val="22"/>
              </w:rPr>
            </w:pPr>
            <w:r w:rsidRPr="00D31A14">
              <w:rPr>
                <w:sz w:val="22"/>
                <w:szCs w:val="22"/>
              </w:rPr>
              <w:t>2A2) If the user says no, then this use case aborts.</w:t>
            </w:r>
          </w:p>
          <w:p w:rsidR="00D31A14" w:rsidRPr="00D31A14" w:rsidRDefault="00D31A14" w:rsidP="00A915BB">
            <w:pPr>
              <w:rPr>
                <w:sz w:val="22"/>
                <w:szCs w:val="22"/>
              </w:rPr>
            </w:pPr>
            <w:r w:rsidRPr="00D31A14">
              <w:rPr>
                <w:sz w:val="22"/>
                <w:szCs w:val="22"/>
              </w:rPr>
              <w:t>2A3) The Pinto leaves the item on the ground.</w:t>
            </w:r>
          </w:p>
          <w:p w:rsidR="00D31A14" w:rsidRPr="00D31A14" w:rsidRDefault="00D31A14" w:rsidP="00A915BB">
            <w:pPr>
              <w:rPr>
                <w:sz w:val="22"/>
                <w:szCs w:val="22"/>
              </w:rPr>
            </w:pPr>
            <w:r w:rsidRPr="00D31A14">
              <w:rPr>
                <w:sz w:val="22"/>
                <w:szCs w:val="22"/>
              </w:rPr>
              <w:t>2A4) The pinto returns to its staging area and becomes idle.</w:t>
            </w:r>
          </w:p>
          <w:p w:rsidR="00D31A14" w:rsidRPr="00D31A14" w:rsidRDefault="00D31A14" w:rsidP="00A915BB">
            <w:pPr>
              <w:rPr>
                <w:sz w:val="22"/>
                <w:szCs w:val="22"/>
              </w:rPr>
            </w:pPr>
            <w:r w:rsidRPr="00D31A14">
              <w:rPr>
                <w:sz w:val="22"/>
                <w:szCs w:val="22"/>
              </w:rPr>
              <w:t>2A5) end</w:t>
            </w:r>
          </w:p>
        </w:tc>
      </w:tr>
      <w:tr w:rsidR="00D31A14"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Postcondition</w:t>
            </w:r>
          </w:p>
        </w:tc>
        <w:tc>
          <w:tcPr>
            <w:tcW w:w="6300" w:type="dxa"/>
          </w:tcPr>
          <w:p w:rsidR="00D31A14" w:rsidRPr="00D31A14" w:rsidRDefault="00D31A14" w:rsidP="00A915BB">
            <w:pPr>
              <w:rPr>
                <w:sz w:val="22"/>
                <w:szCs w:val="22"/>
              </w:rPr>
            </w:pPr>
            <w:r w:rsidRPr="00D31A14">
              <w:rPr>
                <w:sz w:val="22"/>
                <w:szCs w:val="22"/>
              </w:rPr>
              <w:t>The task is canceled.</w:t>
            </w:r>
          </w:p>
        </w:tc>
      </w:tr>
      <w:tr w:rsidR="00D31A14" w:rsidTr="00A915BB">
        <w:tc>
          <w:tcPr>
            <w:tcW w:w="2070" w:type="dxa"/>
          </w:tcPr>
          <w:p w:rsidR="00D31A14" w:rsidRPr="00D31A14" w:rsidRDefault="00D31A14" w:rsidP="00A915BB">
            <w:pPr>
              <w:tabs>
                <w:tab w:val="left" w:pos="0"/>
              </w:tabs>
              <w:suppressAutoHyphens/>
              <w:rPr>
                <w:b/>
                <w:spacing w:val="-3"/>
                <w:sz w:val="22"/>
                <w:szCs w:val="22"/>
              </w:rPr>
            </w:pPr>
            <w:r w:rsidRPr="00D31A14">
              <w:rPr>
                <w:b/>
                <w:spacing w:val="-3"/>
                <w:sz w:val="22"/>
                <w:szCs w:val="22"/>
              </w:rPr>
              <w:t>Other</w:t>
            </w:r>
          </w:p>
        </w:tc>
        <w:tc>
          <w:tcPr>
            <w:tcW w:w="6300" w:type="dxa"/>
          </w:tcPr>
          <w:p w:rsidR="00D31A14" w:rsidRPr="00D31A14" w:rsidRDefault="00D31A14" w:rsidP="00A915BB">
            <w:pPr>
              <w:tabs>
                <w:tab w:val="left" w:pos="0"/>
              </w:tabs>
              <w:suppressAutoHyphens/>
              <w:rPr>
                <w:spacing w:val="-3"/>
                <w:sz w:val="22"/>
                <w:szCs w:val="22"/>
              </w:rPr>
            </w:pPr>
            <w:r w:rsidRPr="00D31A14">
              <w:rPr>
                <w:spacing w:val="-3"/>
                <w:sz w:val="22"/>
                <w:szCs w:val="22"/>
              </w:rPr>
              <w:t>In general, the Pinto will try to return to the staging area if it cannot complete its task.</w:t>
            </w:r>
          </w:p>
        </w:tc>
      </w:tr>
    </w:tbl>
    <w:p w:rsidR="006F72FF" w:rsidRDefault="004720AE" w:rsidP="004720AE">
      <w:pPr>
        <w:jc w:val="center"/>
      </w:pPr>
      <w:r>
        <w:rPr>
          <w:b/>
          <w:noProof/>
        </w:rPr>
        <w:drawing>
          <wp:inline distT="0" distB="0" distL="0" distR="0">
            <wp:extent cx="4238625" cy="25129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4285035" cy="2540504"/>
                    </a:xfrm>
                    <a:prstGeom prst="rect">
                      <a:avLst/>
                    </a:prstGeom>
                    <a:noFill/>
                    <a:ln w="9525">
                      <a:noFill/>
                      <a:miter lim="800000"/>
                      <a:headEnd/>
                      <a:tailEnd/>
                    </a:ln>
                  </pic:spPr>
                </pic:pic>
              </a:graphicData>
            </a:graphic>
          </wp:inline>
        </w:drawing>
      </w:r>
    </w:p>
    <w:p w:rsidR="00A95EEF" w:rsidRDefault="00A95EEF" w:rsidP="00A95EEF">
      <w:pPr>
        <w:spacing w:line="480" w:lineRule="auto"/>
      </w:pPr>
      <w:r>
        <w:t>The above is a diagram for the Elderly –My Friendly Pintos Check Status interaction</w:t>
      </w:r>
    </w:p>
    <w:p w:rsidR="00E52404" w:rsidRDefault="00E52404" w:rsidP="00E52404">
      <w:pPr>
        <w:pStyle w:val="Heading2"/>
        <w:spacing w:line="480" w:lineRule="auto"/>
      </w:pPr>
      <w:r>
        <w:rPr>
          <w:rFonts w:ascii="Times New Roman" w:hAnsi="Times New Roman"/>
        </w:rPr>
        <w:lastRenderedPageBreak/>
        <w:t>3.3</w:t>
      </w:r>
      <w:r>
        <w:rPr>
          <w:rFonts w:ascii="Times New Roman" w:hAnsi="Times New Roman"/>
        </w:rPr>
        <w:tab/>
        <w:t>Detailed Non-Functional Requirements</w:t>
      </w:r>
      <w:bookmarkEnd w:id="40"/>
    </w:p>
    <w:p w:rsidR="00E52404" w:rsidRDefault="00E52404" w:rsidP="00E52404">
      <w:pPr>
        <w:pStyle w:val="Heading3"/>
        <w:rPr>
          <w:sz w:val="24"/>
        </w:rPr>
      </w:pPr>
      <w:bookmarkStart w:id="41" w:name="_Toc77487666"/>
      <w:r>
        <w:rPr>
          <w:sz w:val="24"/>
        </w:rPr>
        <w:t>3.3.1</w:t>
      </w:r>
      <w:r>
        <w:rPr>
          <w:sz w:val="24"/>
        </w:rPr>
        <w:tab/>
        <w:t>Logical Structure of the Data</w:t>
      </w:r>
      <w:bookmarkEnd w:id="41"/>
    </w:p>
    <w:p w:rsidR="00622A8A" w:rsidRDefault="00622A8A" w:rsidP="00622A8A">
      <w:pPr>
        <w:spacing w:line="480" w:lineRule="auto"/>
        <w:rPr>
          <w:noProof/>
          <w:szCs w:val="24"/>
        </w:rPr>
      </w:pPr>
      <w:r w:rsidRPr="00622A8A">
        <w:rPr>
          <w:szCs w:val="24"/>
        </w:rPr>
        <w:t xml:space="preserve">The logical structure of the data to be stored in the internal Article Manager database is given below. </w:t>
      </w:r>
    </w:p>
    <w:p w:rsidR="00124E6C" w:rsidRPr="00622A8A" w:rsidRDefault="005224F9" w:rsidP="00124E6C">
      <w:pPr>
        <w:spacing w:line="480" w:lineRule="auto"/>
        <w:jc w:val="center"/>
        <w:rPr>
          <w:szCs w:val="24"/>
        </w:rPr>
      </w:pPr>
      <w:r>
        <w:rPr>
          <w:noProof/>
          <w:szCs w:val="24"/>
        </w:rPr>
        <w:drawing>
          <wp:inline distT="0" distB="0" distL="0" distR="0">
            <wp:extent cx="4181475" cy="2943225"/>
            <wp:effectExtent l="19050" t="0" r="9525" b="0"/>
            <wp:docPr id="8" name="Picture 7" descr="logical-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structure.JPG"/>
                    <pic:cNvPicPr/>
                  </pic:nvPicPr>
                  <pic:blipFill>
                    <a:blip r:embed="rId30"/>
                    <a:stretch>
                      <a:fillRect/>
                    </a:stretch>
                  </pic:blipFill>
                  <pic:spPr>
                    <a:xfrm>
                      <a:off x="0" y="0"/>
                      <a:ext cx="4181475" cy="2943225"/>
                    </a:xfrm>
                    <a:prstGeom prst="rect">
                      <a:avLst/>
                    </a:prstGeom>
                  </pic:spPr>
                </pic:pic>
              </a:graphicData>
            </a:graphic>
          </wp:inline>
        </w:drawing>
      </w:r>
    </w:p>
    <w:p w:rsidR="00622A8A" w:rsidRPr="00622A8A" w:rsidRDefault="00622A8A" w:rsidP="00124E6C">
      <w:pPr>
        <w:jc w:val="center"/>
        <w:rPr>
          <w:szCs w:val="24"/>
        </w:rPr>
      </w:pPr>
    </w:p>
    <w:p w:rsidR="00622A8A" w:rsidRPr="00622A8A" w:rsidRDefault="00622A8A" w:rsidP="00124E6C">
      <w:pPr>
        <w:pStyle w:val="Caption1"/>
        <w:jc w:val="center"/>
        <w:rPr>
          <w:rFonts w:ascii="Times New Roman" w:hAnsi="Times New Roman"/>
          <w:b/>
          <w:sz w:val="24"/>
          <w:szCs w:val="24"/>
        </w:rPr>
      </w:pPr>
      <w:bookmarkStart w:id="42" w:name="TOC77487672"/>
      <w:r w:rsidRPr="00622A8A">
        <w:rPr>
          <w:rFonts w:ascii="Times New Roman" w:hAnsi="Times New Roman"/>
          <w:b/>
          <w:sz w:val="24"/>
          <w:szCs w:val="24"/>
        </w:rPr>
        <w:t xml:space="preserve">Figure 4 - Logical Structure of the </w:t>
      </w:r>
      <w:bookmarkEnd w:id="42"/>
      <w:r w:rsidRPr="00622A8A">
        <w:rPr>
          <w:rFonts w:ascii="Times New Roman" w:hAnsi="Times New Roman"/>
          <w:b/>
          <w:sz w:val="24"/>
          <w:szCs w:val="24"/>
        </w:rPr>
        <w:t>“My Friendly Pintos”</w:t>
      </w:r>
    </w:p>
    <w:p w:rsidR="00622A8A" w:rsidRPr="00622A8A" w:rsidRDefault="00622A8A" w:rsidP="00622A8A">
      <w:pPr>
        <w:rPr>
          <w:szCs w:val="24"/>
        </w:rPr>
      </w:pPr>
    </w:p>
    <w:p w:rsidR="00622A8A" w:rsidRPr="00622A8A" w:rsidRDefault="00622A8A" w:rsidP="00622A8A">
      <w:pPr>
        <w:rPr>
          <w:szCs w:val="24"/>
        </w:rPr>
      </w:pPr>
    </w:p>
    <w:p w:rsidR="001C4A10" w:rsidRDefault="001C4A10" w:rsidP="00622A8A">
      <w:pPr>
        <w:rPr>
          <w:szCs w:val="24"/>
        </w:rPr>
      </w:pPr>
    </w:p>
    <w:p w:rsidR="001C4A10" w:rsidRDefault="001C4A10" w:rsidP="00622A8A">
      <w:pPr>
        <w:rPr>
          <w:szCs w:val="24"/>
        </w:rPr>
      </w:pPr>
    </w:p>
    <w:p w:rsidR="00622A8A" w:rsidRPr="00622A8A" w:rsidRDefault="00622A8A" w:rsidP="00622A8A">
      <w:pPr>
        <w:rPr>
          <w:szCs w:val="24"/>
        </w:rPr>
      </w:pPr>
      <w:r w:rsidRPr="00622A8A">
        <w:rPr>
          <w:szCs w:val="24"/>
        </w:rPr>
        <w:t xml:space="preserve">The data </w:t>
      </w:r>
      <w:r w:rsidR="008B260A" w:rsidRPr="00622A8A">
        <w:rPr>
          <w:szCs w:val="24"/>
        </w:rPr>
        <w:t>description of each of these data entities is</w:t>
      </w:r>
      <w:r w:rsidRPr="00622A8A">
        <w:rPr>
          <w:szCs w:val="24"/>
        </w:rPr>
        <w:t xml:space="preserve"> as follows:</w:t>
      </w:r>
    </w:p>
    <w:p w:rsidR="00622A8A" w:rsidRPr="00622A8A" w:rsidRDefault="00622A8A" w:rsidP="00622A8A">
      <w:pPr>
        <w:rPr>
          <w:szCs w:val="24"/>
        </w:rPr>
      </w:pPr>
    </w:p>
    <w:p w:rsidR="00622A8A" w:rsidRPr="00622A8A" w:rsidRDefault="00622A8A" w:rsidP="00622A8A">
      <w:pPr>
        <w:spacing w:line="480" w:lineRule="auto"/>
        <w:rPr>
          <w:b/>
          <w:szCs w:val="24"/>
        </w:rPr>
      </w:pPr>
      <w:r w:rsidRPr="00622A8A">
        <w:rPr>
          <w:b/>
          <w:szCs w:val="24"/>
        </w:rPr>
        <w:t>Elderly Data Entity</w:t>
      </w:r>
    </w:p>
    <w:tbl>
      <w:tblPr>
        <w:tblW w:w="0" w:type="auto"/>
        <w:tblInd w:w="10" w:type="dxa"/>
        <w:shd w:val="clear" w:color="auto" w:fill="FFFFFF"/>
        <w:tblLayout w:type="fixed"/>
        <w:tblLook w:val="04A0"/>
      </w:tblPr>
      <w:tblGrid>
        <w:gridCol w:w="2310"/>
        <w:gridCol w:w="2310"/>
        <w:gridCol w:w="2310"/>
        <w:gridCol w:w="2310"/>
      </w:tblGrid>
      <w:tr w:rsidR="00622A8A" w:rsidRPr="00622A8A" w:rsidTr="00622A8A">
        <w:trPr>
          <w:cantSplit/>
          <w:trHeight w:val="3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Data Item</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Type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Description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Comment</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Name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 String</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Name of the elderly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The manager knows the name of the elderly</w:t>
            </w:r>
          </w:p>
        </w:tc>
      </w:tr>
      <w:tr w:rsidR="00622A8A" w:rsidRPr="00622A8A" w:rsidTr="00622A8A">
        <w:trPr>
          <w:cantSplit/>
          <w:trHeight w:val="56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Command</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Command Handler data entity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622A8A" w:rsidRPr="00622A8A" w:rsidRDefault="00622A8A">
            <w:pPr>
              <w:rPr>
                <w:rFonts w:eastAsia="ヒラギノ角ゴ Pro W3"/>
                <w:color w:val="000000"/>
                <w:szCs w:val="24"/>
              </w:rPr>
            </w:pPr>
          </w:p>
        </w:tc>
      </w:tr>
    </w:tbl>
    <w:p w:rsidR="00622A8A" w:rsidRPr="00622A8A" w:rsidRDefault="00622A8A" w:rsidP="00622A8A">
      <w:pPr>
        <w:pStyle w:val="FreeForm"/>
        <w:ind w:left="100"/>
        <w:rPr>
          <w:sz w:val="24"/>
          <w:szCs w:val="24"/>
        </w:rPr>
      </w:pPr>
    </w:p>
    <w:p w:rsidR="00622A8A" w:rsidRPr="00622A8A" w:rsidRDefault="00622A8A" w:rsidP="00622A8A">
      <w:pPr>
        <w:spacing w:line="480" w:lineRule="auto"/>
        <w:rPr>
          <w:szCs w:val="24"/>
        </w:rPr>
      </w:pPr>
    </w:p>
    <w:p w:rsidR="00622A8A" w:rsidRPr="00622A8A" w:rsidRDefault="00622A8A" w:rsidP="00622A8A">
      <w:pPr>
        <w:spacing w:line="480" w:lineRule="auto"/>
        <w:rPr>
          <w:b/>
          <w:szCs w:val="24"/>
        </w:rPr>
      </w:pPr>
      <w:r w:rsidRPr="00622A8A">
        <w:rPr>
          <w:b/>
          <w:szCs w:val="24"/>
        </w:rPr>
        <w:lastRenderedPageBreak/>
        <w:t>Command Handler Data Entity</w:t>
      </w:r>
    </w:p>
    <w:tbl>
      <w:tblPr>
        <w:tblW w:w="0" w:type="auto"/>
        <w:tblInd w:w="10" w:type="dxa"/>
        <w:shd w:val="clear" w:color="auto" w:fill="FFFFFF"/>
        <w:tblLayout w:type="fixed"/>
        <w:tblLook w:val="04A0"/>
      </w:tblPr>
      <w:tblGrid>
        <w:gridCol w:w="2310"/>
        <w:gridCol w:w="2310"/>
        <w:gridCol w:w="2310"/>
        <w:gridCol w:w="2310"/>
      </w:tblGrid>
      <w:tr w:rsidR="00622A8A" w:rsidRPr="00622A8A" w:rsidTr="00622A8A">
        <w:trPr>
          <w:cantSplit/>
          <w:trHeight w:val="3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 xml:space="preserve">Data Item </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Type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Description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b/>
                <w:color w:val="000000"/>
                <w:szCs w:val="24"/>
                <w:lang w:val="ja-JP" w:eastAsia="ja-JP"/>
              </w:rPr>
            </w:pPr>
            <w:r w:rsidRPr="00622A8A">
              <w:rPr>
                <w:b/>
                <w:szCs w:val="24"/>
                <w:lang w:val="ja-JP" w:eastAsia="ja-JP"/>
              </w:rPr>
              <w:t>Comment</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Listens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Elderly entity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Gets the command either in text or speech form</w:t>
            </w:r>
          </w:p>
        </w:tc>
      </w:tr>
      <w:tr w:rsidR="00622A8A" w:rsidRPr="00622A8A" w:rsidTr="00622A8A">
        <w:trPr>
          <w:cantSplit/>
          <w:trHeight w:val="140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Sends command</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267C85">
            <w:pPr>
              <w:rPr>
                <w:rFonts w:eastAsia="ヒラギノ角ゴ Pro W3"/>
                <w:color w:val="000000"/>
                <w:szCs w:val="24"/>
                <w:lang w:val="ja-JP" w:eastAsia="ja-JP"/>
              </w:rPr>
            </w:pPr>
            <w:r>
              <w:rPr>
                <w:szCs w:val="24"/>
                <w:lang w:val="ja-JP" w:eastAsia="ja-JP"/>
              </w:rPr>
              <w:t>Pinto Manager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Sends the command to the </w:t>
            </w:r>
            <w:r w:rsidR="00267C85">
              <w:rPr>
                <w:szCs w:val="24"/>
                <w:lang w:val="ja-JP" w:eastAsia="ja-JP"/>
              </w:rPr>
              <w:t>Pinto Manager</w:t>
            </w:r>
            <w:r w:rsidRPr="00622A8A">
              <w:rPr>
                <w:szCs w:val="24"/>
                <w:lang w:val="ja-JP" w:eastAsia="ja-JP"/>
              </w:rPr>
              <w:t xml:space="preserve"> so that it can command the robots to act</w:t>
            </w:r>
          </w:p>
        </w:tc>
      </w:tr>
    </w:tbl>
    <w:p w:rsidR="00622A8A" w:rsidRPr="00622A8A" w:rsidRDefault="00622A8A" w:rsidP="00622A8A">
      <w:pPr>
        <w:pStyle w:val="FreeForm"/>
        <w:ind w:left="100"/>
        <w:rPr>
          <w:sz w:val="24"/>
          <w:szCs w:val="24"/>
        </w:rPr>
      </w:pPr>
    </w:p>
    <w:p w:rsidR="00622A8A" w:rsidRPr="00622A8A" w:rsidRDefault="00622A8A" w:rsidP="00622A8A">
      <w:pPr>
        <w:spacing w:line="480" w:lineRule="auto"/>
        <w:rPr>
          <w:szCs w:val="24"/>
        </w:rPr>
      </w:pPr>
    </w:p>
    <w:p w:rsidR="00622A8A" w:rsidRPr="00622A8A" w:rsidRDefault="00267C85" w:rsidP="00622A8A">
      <w:pPr>
        <w:spacing w:line="480" w:lineRule="auto"/>
        <w:rPr>
          <w:b/>
          <w:szCs w:val="24"/>
        </w:rPr>
      </w:pPr>
      <w:r>
        <w:rPr>
          <w:b/>
          <w:szCs w:val="24"/>
        </w:rPr>
        <w:t>Pinto Manager</w:t>
      </w:r>
      <w:r w:rsidR="00622A8A" w:rsidRPr="00622A8A">
        <w:rPr>
          <w:b/>
          <w:szCs w:val="24"/>
        </w:rPr>
        <w:t xml:space="preserve"> Data Entity</w:t>
      </w:r>
    </w:p>
    <w:tbl>
      <w:tblPr>
        <w:tblW w:w="0" w:type="auto"/>
        <w:tblInd w:w="10" w:type="dxa"/>
        <w:shd w:val="clear" w:color="auto" w:fill="FFFFFF"/>
        <w:tblLayout w:type="fixed"/>
        <w:tblLook w:val="04A0"/>
      </w:tblPr>
      <w:tblGrid>
        <w:gridCol w:w="2310"/>
        <w:gridCol w:w="2310"/>
        <w:gridCol w:w="2310"/>
        <w:gridCol w:w="2310"/>
      </w:tblGrid>
      <w:tr w:rsidR="00622A8A" w:rsidRPr="00622A8A" w:rsidTr="00622A8A">
        <w:trPr>
          <w:cantSplit/>
          <w:trHeight w:val="28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Data Item</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Type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Description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Comment</w:t>
            </w:r>
          </w:p>
        </w:tc>
      </w:tr>
      <w:tr w:rsidR="00622A8A" w:rsidRPr="00622A8A" w:rsidTr="00622A8A">
        <w:trPr>
          <w:cantSplit/>
          <w:trHeight w:val="56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Name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String</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Name of the </w:t>
            </w:r>
            <w:r w:rsidR="00267C85">
              <w:rPr>
                <w:szCs w:val="24"/>
                <w:lang w:val="ja-JP" w:eastAsia="ja-JP"/>
              </w:rPr>
              <w:t>Pinto Manager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622A8A" w:rsidRPr="00622A8A" w:rsidRDefault="00622A8A">
            <w:pPr>
              <w:rPr>
                <w:rFonts w:eastAsia="ヒラギノ角ゴ Pro W3"/>
                <w:color w:val="000000"/>
                <w:szCs w:val="24"/>
              </w:rPr>
            </w:pP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Location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Integer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A6510" w:rsidRDefault="00622A8A">
            <w:pPr>
              <w:rPr>
                <w:rFonts w:eastAsia="ヒラギノ角ゴ Pro W3"/>
                <w:color w:val="000000"/>
                <w:szCs w:val="24"/>
                <w:lang w:eastAsia="ja-JP"/>
              </w:rPr>
            </w:pPr>
            <w:r w:rsidRPr="00622A8A">
              <w:rPr>
                <w:szCs w:val="24"/>
                <w:lang w:val="ja-JP" w:eastAsia="ja-JP"/>
              </w:rPr>
              <w:t xml:space="preserve">Location of a </w:t>
            </w:r>
            <w:r w:rsidR="006A6510">
              <w:rPr>
                <w:szCs w:val="24"/>
                <w:lang w:eastAsia="ja-JP"/>
              </w:rPr>
              <w:t>pinto</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Manager knows all the locations of all the objects in the grid</w:t>
            </w:r>
          </w:p>
        </w:tc>
      </w:tr>
      <w:tr w:rsidR="00622A8A" w:rsidRPr="00622A8A" w:rsidTr="00622A8A">
        <w:trPr>
          <w:cantSplit/>
          <w:trHeight w:val="112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Manages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Manages the robots and assigns them tasks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Handles all the actions of all the robots simultaneously</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Avoids collisions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A6510" w:rsidP="006A6510">
            <w:pPr>
              <w:rPr>
                <w:rFonts w:eastAsia="ヒラギノ角ゴ Pro W3"/>
                <w:color w:val="000000"/>
                <w:szCs w:val="24"/>
                <w:lang w:val="ja-JP" w:eastAsia="ja-JP"/>
              </w:rPr>
            </w:pPr>
            <w:r>
              <w:rPr>
                <w:szCs w:val="24"/>
                <w:lang w:val="ja-JP" w:eastAsia="ja-JP"/>
              </w:rPr>
              <w:t xml:space="preserve">Avoids collision with other </w:t>
            </w:r>
            <w:r>
              <w:rPr>
                <w:szCs w:val="24"/>
                <w:lang w:eastAsia="ja-JP"/>
              </w:rPr>
              <w:t>pintos</w:t>
            </w:r>
            <w:r w:rsidR="00622A8A" w:rsidRPr="00622A8A">
              <w:rPr>
                <w:szCs w:val="24"/>
                <w:lang w:val="ja-JP" w:eastAsia="ja-JP"/>
              </w:rPr>
              <w:t xml:space="preserve"> and objects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Uses a special algorithm to figure out </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Reports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Elderly entity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Reports the Elderly if the command is finished</w:t>
            </w:r>
          </w:p>
        </w:tc>
      </w:tr>
    </w:tbl>
    <w:p w:rsidR="00622A8A" w:rsidRPr="00622A8A" w:rsidRDefault="00622A8A" w:rsidP="00622A8A">
      <w:pPr>
        <w:pStyle w:val="FreeForm"/>
        <w:ind w:left="100"/>
        <w:rPr>
          <w:sz w:val="24"/>
          <w:szCs w:val="24"/>
        </w:rPr>
      </w:pPr>
    </w:p>
    <w:p w:rsidR="00622A8A" w:rsidRPr="00622A8A" w:rsidRDefault="00622A8A" w:rsidP="00622A8A">
      <w:pPr>
        <w:spacing w:line="480" w:lineRule="auto"/>
        <w:rPr>
          <w:szCs w:val="24"/>
          <w:lang w:val="ja-JP" w:eastAsia="ja-JP"/>
        </w:rPr>
      </w:pPr>
    </w:p>
    <w:p w:rsidR="00622A8A" w:rsidRPr="00622A8A" w:rsidRDefault="00622A8A" w:rsidP="00622A8A">
      <w:pPr>
        <w:spacing w:line="480" w:lineRule="auto"/>
        <w:rPr>
          <w:b/>
          <w:szCs w:val="24"/>
        </w:rPr>
      </w:pPr>
      <w:r w:rsidRPr="00622A8A">
        <w:rPr>
          <w:b/>
          <w:szCs w:val="24"/>
        </w:rPr>
        <w:t>Robot Data Entity</w:t>
      </w:r>
    </w:p>
    <w:tbl>
      <w:tblPr>
        <w:tblW w:w="0" w:type="auto"/>
        <w:tblInd w:w="10" w:type="dxa"/>
        <w:shd w:val="clear" w:color="auto" w:fill="FFFFFF"/>
        <w:tblLayout w:type="fixed"/>
        <w:tblLook w:val="04A0"/>
      </w:tblPr>
      <w:tblGrid>
        <w:gridCol w:w="2310"/>
        <w:gridCol w:w="2310"/>
        <w:gridCol w:w="2310"/>
        <w:gridCol w:w="2310"/>
      </w:tblGrid>
      <w:tr w:rsidR="00622A8A" w:rsidRPr="00622A8A" w:rsidTr="00622A8A">
        <w:trPr>
          <w:cantSplit/>
          <w:trHeight w:val="28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Data Item</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Type</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Description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Comment</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Location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Integer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A6510">
            <w:pPr>
              <w:rPr>
                <w:rFonts w:eastAsia="ヒラギノ角ゴ Pro W3"/>
                <w:color w:val="000000"/>
                <w:szCs w:val="24"/>
                <w:lang w:val="ja-JP" w:eastAsia="ja-JP"/>
              </w:rPr>
            </w:pPr>
            <w:r>
              <w:rPr>
                <w:szCs w:val="24"/>
                <w:lang w:eastAsia="ja-JP"/>
              </w:rPr>
              <w:t>Pinto</w:t>
            </w:r>
            <w:r>
              <w:rPr>
                <w:szCs w:val="24"/>
                <w:lang w:val="ja-JP" w:eastAsia="ja-JP"/>
              </w:rPr>
              <w:t xml:space="preserve"> knows </w:t>
            </w:r>
            <w:r>
              <w:rPr>
                <w:szCs w:val="24"/>
                <w:lang w:eastAsia="ja-JP"/>
              </w:rPr>
              <w:t>it’s</w:t>
            </w:r>
            <w:r w:rsidR="00622A8A" w:rsidRPr="00622A8A">
              <w:rPr>
                <w:szCs w:val="24"/>
                <w:lang w:val="ja-JP" w:eastAsia="ja-JP"/>
              </w:rPr>
              <w:t xml:space="preserve"> own location</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A6510">
            <w:pPr>
              <w:rPr>
                <w:rFonts w:eastAsia="ヒラギノ角ゴ Pro W3"/>
                <w:color w:val="000000"/>
                <w:szCs w:val="24"/>
                <w:lang w:val="ja-JP" w:eastAsia="ja-JP"/>
              </w:rPr>
            </w:pPr>
            <w:r>
              <w:rPr>
                <w:szCs w:val="24"/>
                <w:lang w:eastAsia="ja-JP"/>
              </w:rPr>
              <w:t>Pinto</w:t>
            </w:r>
            <w:r w:rsidR="00622A8A" w:rsidRPr="00622A8A">
              <w:rPr>
                <w:szCs w:val="24"/>
                <w:lang w:val="ja-JP" w:eastAsia="ja-JP"/>
              </w:rPr>
              <w:t xml:space="preserve"> can update the manager with its location</w:t>
            </w:r>
          </w:p>
        </w:tc>
      </w:tr>
      <w:tr w:rsidR="00622A8A" w:rsidRPr="00622A8A" w:rsidTr="00622A8A">
        <w:trPr>
          <w:cantSplit/>
          <w:trHeight w:val="112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Priority ID</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Integer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A6510">
            <w:pPr>
              <w:rPr>
                <w:rFonts w:eastAsia="ヒラギノ角ゴ Pro W3"/>
                <w:color w:val="000000"/>
                <w:szCs w:val="24"/>
                <w:lang w:val="ja-JP" w:eastAsia="ja-JP"/>
              </w:rPr>
            </w:pPr>
            <w:r>
              <w:rPr>
                <w:szCs w:val="24"/>
                <w:lang w:val="ja-JP" w:eastAsia="ja-JP"/>
              </w:rPr>
              <w:t xml:space="preserve">Each </w:t>
            </w:r>
            <w:r>
              <w:rPr>
                <w:szCs w:val="24"/>
                <w:lang w:eastAsia="ja-JP"/>
              </w:rPr>
              <w:t>pinto</w:t>
            </w:r>
            <w:r w:rsidR="00622A8A" w:rsidRPr="00622A8A">
              <w:rPr>
                <w:szCs w:val="24"/>
                <w:lang w:val="ja-JP" w:eastAsia="ja-JP"/>
              </w:rPr>
              <w:t xml:space="preserve"> has it’s own priority ID</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A6510">
            <w:pPr>
              <w:rPr>
                <w:rFonts w:eastAsia="ヒラギノ角ゴ Pro W3"/>
                <w:color w:val="000000"/>
                <w:szCs w:val="24"/>
                <w:lang w:val="ja-JP" w:eastAsia="ja-JP"/>
              </w:rPr>
            </w:pPr>
            <w:r>
              <w:rPr>
                <w:szCs w:val="24"/>
                <w:lang w:val="ja-JP" w:eastAsia="ja-JP"/>
              </w:rPr>
              <w:t xml:space="preserve">The manager gives the </w:t>
            </w:r>
            <w:r>
              <w:rPr>
                <w:szCs w:val="24"/>
                <w:lang w:eastAsia="ja-JP"/>
              </w:rPr>
              <w:t>pinto</w:t>
            </w:r>
            <w:r w:rsidR="00622A8A" w:rsidRPr="00622A8A">
              <w:rPr>
                <w:szCs w:val="24"/>
                <w:lang w:val="ja-JP" w:eastAsia="ja-JP"/>
              </w:rPr>
              <w:t xml:space="preserve"> with the greatest number ID, the higher priority. </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lastRenderedPageBreak/>
              <w:t>Listens</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267C85">
            <w:pPr>
              <w:rPr>
                <w:rFonts w:eastAsia="ヒラギノ角ゴ Pro W3"/>
                <w:color w:val="000000"/>
                <w:szCs w:val="24"/>
                <w:lang w:val="ja-JP" w:eastAsia="ja-JP"/>
              </w:rPr>
            </w:pPr>
            <w:r>
              <w:rPr>
                <w:szCs w:val="24"/>
                <w:lang w:val="ja-JP" w:eastAsia="ja-JP"/>
              </w:rPr>
              <w:t>Pinto Manager</w:t>
            </w:r>
            <w:r w:rsidR="00622A8A" w:rsidRPr="00622A8A">
              <w:rPr>
                <w:szCs w:val="24"/>
                <w:lang w:val="ja-JP" w:eastAsia="ja-JP"/>
              </w:rPr>
              <w:t xml:space="preserve"> entity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Listens to the </w:t>
            </w:r>
            <w:r w:rsidR="00267C85">
              <w:rPr>
                <w:szCs w:val="24"/>
                <w:lang w:val="ja-JP" w:eastAsia="ja-JP"/>
              </w:rPr>
              <w:t>Pinto Manager</w:t>
            </w:r>
            <w:r w:rsidRPr="00622A8A">
              <w:rPr>
                <w:szCs w:val="24"/>
                <w:lang w:val="ja-JP" w:eastAsia="ja-JP"/>
              </w:rPr>
              <w:t xml:space="preserve"> for an action</w:t>
            </w:r>
          </w:p>
        </w:tc>
      </w:tr>
      <w:tr w:rsidR="00622A8A" w:rsidRPr="00622A8A" w:rsidTr="00622A8A">
        <w:trPr>
          <w:cantSplit/>
          <w:trHeight w:val="840"/>
        </w:trPr>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Act</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Pointer</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267C85">
            <w:pPr>
              <w:rPr>
                <w:rFonts w:eastAsia="ヒラギノ角ゴ Pro W3"/>
                <w:color w:val="000000"/>
                <w:szCs w:val="24"/>
                <w:lang w:val="ja-JP" w:eastAsia="ja-JP"/>
              </w:rPr>
            </w:pPr>
            <w:r>
              <w:rPr>
                <w:szCs w:val="24"/>
                <w:lang w:val="ja-JP" w:eastAsia="ja-JP"/>
              </w:rPr>
              <w:t>Pinto Manager</w:t>
            </w:r>
            <w:r w:rsidR="00622A8A" w:rsidRPr="00622A8A">
              <w:rPr>
                <w:szCs w:val="24"/>
                <w:lang w:val="ja-JP" w:eastAsia="ja-JP"/>
              </w:rPr>
              <w:t xml:space="preserve"> entity</w:t>
            </w:r>
          </w:p>
        </w:tc>
        <w:tc>
          <w:tcPr>
            <w:tcW w:w="231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rsidR="00622A8A" w:rsidRPr="00622A8A" w:rsidRDefault="00622A8A">
            <w:pPr>
              <w:rPr>
                <w:rFonts w:eastAsia="ヒラギノ角ゴ Pro W3"/>
                <w:color w:val="000000"/>
                <w:szCs w:val="24"/>
                <w:lang w:val="ja-JP" w:eastAsia="ja-JP"/>
              </w:rPr>
            </w:pPr>
            <w:r w:rsidRPr="00622A8A">
              <w:rPr>
                <w:szCs w:val="24"/>
                <w:lang w:val="ja-JP" w:eastAsia="ja-JP"/>
              </w:rPr>
              <w:t xml:space="preserve">Carries out a task given by the </w:t>
            </w:r>
            <w:r w:rsidR="00267C85">
              <w:rPr>
                <w:szCs w:val="24"/>
                <w:lang w:val="ja-JP" w:eastAsia="ja-JP"/>
              </w:rPr>
              <w:t>Pinto Manager</w:t>
            </w:r>
          </w:p>
        </w:tc>
      </w:tr>
    </w:tbl>
    <w:p w:rsidR="00622A8A" w:rsidRPr="00622A8A" w:rsidRDefault="00622A8A" w:rsidP="00622A8A">
      <w:pPr>
        <w:pStyle w:val="FreeForm"/>
        <w:ind w:left="100"/>
        <w:rPr>
          <w:sz w:val="24"/>
          <w:szCs w:val="24"/>
        </w:rPr>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943A0" w:rsidRDefault="002943A0" w:rsidP="00622A8A">
      <w:pPr>
        <w:spacing w:line="480" w:lineRule="auto"/>
      </w:pPr>
    </w:p>
    <w:p w:rsidR="002172EB" w:rsidRDefault="002172EB" w:rsidP="00622A8A">
      <w:pPr>
        <w:spacing w:line="480" w:lineRule="auto"/>
      </w:pPr>
    </w:p>
    <w:p w:rsidR="002172EB" w:rsidRDefault="002172EB" w:rsidP="00622A8A">
      <w:pPr>
        <w:spacing w:line="480" w:lineRule="auto"/>
      </w:pPr>
    </w:p>
    <w:p w:rsidR="002172EB" w:rsidRDefault="002172EB" w:rsidP="00622A8A">
      <w:pPr>
        <w:spacing w:line="480" w:lineRule="auto"/>
      </w:pPr>
    </w:p>
    <w:p w:rsidR="002172EB" w:rsidRDefault="002172EB" w:rsidP="00622A8A">
      <w:pPr>
        <w:spacing w:line="480" w:lineRule="auto"/>
      </w:pPr>
    </w:p>
    <w:p w:rsidR="002172EB" w:rsidRDefault="002172EB" w:rsidP="00622A8A">
      <w:pPr>
        <w:spacing w:line="480" w:lineRule="auto"/>
      </w:pPr>
    </w:p>
    <w:p w:rsidR="002172EB" w:rsidRDefault="002172EB" w:rsidP="00622A8A">
      <w:pPr>
        <w:spacing w:line="480" w:lineRule="auto"/>
      </w:pPr>
    </w:p>
    <w:p w:rsidR="002172EB" w:rsidRDefault="002172EB" w:rsidP="00622A8A">
      <w:pPr>
        <w:spacing w:line="480" w:lineRule="auto"/>
      </w:pPr>
    </w:p>
    <w:p w:rsidR="00753D95" w:rsidRDefault="00753D95" w:rsidP="009512A6">
      <w:pPr>
        <w:pStyle w:val="Heading2"/>
        <w:numPr>
          <w:ilvl w:val="1"/>
          <w:numId w:val="17"/>
        </w:numPr>
        <w:spacing w:line="480" w:lineRule="auto"/>
        <w:rPr>
          <w:rFonts w:ascii="Times New Roman" w:hAnsi="Times New Roman"/>
          <w:i w:val="0"/>
        </w:rPr>
      </w:pPr>
      <w:r>
        <w:rPr>
          <w:rFonts w:ascii="Times New Roman" w:hAnsi="Times New Roman"/>
          <w:i w:val="0"/>
        </w:rPr>
        <w:lastRenderedPageBreak/>
        <w:t>Business Rules</w:t>
      </w:r>
    </w:p>
    <w:p w:rsidR="00753D95" w:rsidRDefault="00046D43" w:rsidP="009512A6">
      <w:r>
        <w:t>We at</w:t>
      </w:r>
      <w:r w:rsidR="004F04B0">
        <w:t xml:space="preserve"> “Plz Send The Codes” understand that t</w:t>
      </w:r>
      <w:r w:rsidR="00753D95">
        <w:t>he “</w:t>
      </w:r>
      <w:r w:rsidR="00753D95" w:rsidRPr="009512A6">
        <w:rPr>
          <w:i/>
        </w:rPr>
        <w:t>My Friendly Pinto</w:t>
      </w:r>
      <w:r w:rsidR="00753D95">
        <w:t>” –</w:t>
      </w:r>
      <w:r w:rsidR="0072102D">
        <w:t xml:space="preserve">A </w:t>
      </w:r>
      <w:r w:rsidR="00753D95">
        <w:t xml:space="preserve">multi robot cluster, is primarily designed for Elderly </w:t>
      </w:r>
      <w:r w:rsidR="00812EC3">
        <w:t>Support and Care and is meant to provide a cost effective solution to achieve th</w:t>
      </w:r>
      <w:r w:rsidR="009C7032">
        <w:t>eir needs</w:t>
      </w:r>
      <w:r w:rsidR="00812EC3">
        <w:t>.</w:t>
      </w:r>
    </w:p>
    <w:p w:rsidR="00812EC3" w:rsidRDefault="00812EC3" w:rsidP="009512A6"/>
    <w:p w:rsidR="00812EC3" w:rsidRDefault="00812EC3" w:rsidP="009512A6">
      <w:r>
        <w:t xml:space="preserve">Our business rules are </w:t>
      </w:r>
      <w:r w:rsidR="004F04B0">
        <w:t xml:space="preserve">therefore </w:t>
      </w:r>
      <w:r>
        <w:t>customer centric and are illustrated in the following table:-</w:t>
      </w:r>
    </w:p>
    <w:tbl>
      <w:tblPr>
        <w:tblStyle w:val="TableGrid"/>
        <w:tblW w:w="0" w:type="auto"/>
        <w:tblLook w:val="04A0"/>
      </w:tblPr>
      <w:tblGrid>
        <w:gridCol w:w="1915"/>
        <w:gridCol w:w="1915"/>
        <w:gridCol w:w="1915"/>
        <w:gridCol w:w="1915"/>
        <w:gridCol w:w="1916"/>
      </w:tblGrid>
      <w:tr w:rsidR="00812EC3" w:rsidTr="009512A6">
        <w:tc>
          <w:tcPr>
            <w:tcW w:w="1915" w:type="dxa"/>
          </w:tcPr>
          <w:p w:rsidR="00812EC3" w:rsidRDefault="00CE3CE7" w:rsidP="00753D95">
            <w:r>
              <w:t>Status\ Behavior</w:t>
            </w:r>
          </w:p>
        </w:tc>
        <w:tc>
          <w:tcPr>
            <w:tcW w:w="1915" w:type="dxa"/>
          </w:tcPr>
          <w:p w:rsidR="00812EC3" w:rsidRDefault="00CE3CE7" w:rsidP="00753D95">
            <w:r>
              <w:t>Purchases 1 robot cluster</w:t>
            </w:r>
          </w:p>
        </w:tc>
        <w:tc>
          <w:tcPr>
            <w:tcW w:w="1915" w:type="dxa"/>
          </w:tcPr>
          <w:p w:rsidR="00812EC3" w:rsidRDefault="00CE3CE7" w:rsidP="00753D95">
            <w:r>
              <w:t>Purchases 5 robot cluster</w:t>
            </w:r>
          </w:p>
        </w:tc>
        <w:tc>
          <w:tcPr>
            <w:tcW w:w="1915" w:type="dxa"/>
          </w:tcPr>
          <w:p w:rsidR="00812EC3" w:rsidRDefault="00CE3CE7" w:rsidP="00753D95">
            <w:r>
              <w:t>Rents 1 robot cluster</w:t>
            </w:r>
          </w:p>
        </w:tc>
        <w:tc>
          <w:tcPr>
            <w:tcW w:w="1916" w:type="dxa"/>
          </w:tcPr>
          <w:p w:rsidR="00812EC3" w:rsidRDefault="00CE3CE7" w:rsidP="00753D95">
            <w:r>
              <w:t>Rents 5 robot cluster</w:t>
            </w:r>
          </w:p>
        </w:tc>
      </w:tr>
      <w:tr w:rsidR="00812EC3" w:rsidTr="009512A6">
        <w:tc>
          <w:tcPr>
            <w:tcW w:w="1915" w:type="dxa"/>
          </w:tcPr>
          <w:p w:rsidR="00812EC3" w:rsidRDefault="00CE3CE7" w:rsidP="00753D95">
            <w:r>
              <w:t>Home User</w:t>
            </w:r>
          </w:p>
        </w:tc>
        <w:tc>
          <w:tcPr>
            <w:tcW w:w="1915" w:type="dxa"/>
          </w:tcPr>
          <w:p w:rsidR="00812EC3" w:rsidRDefault="00CE3CE7" w:rsidP="00753D95">
            <w:r>
              <w:t>Pays $1000</w:t>
            </w:r>
          </w:p>
        </w:tc>
        <w:tc>
          <w:tcPr>
            <w:tcW w:w="1915" w:type="dxa"/>
          </w:tcPr>
          <w:p w:rsidR="00812EC3" w:rsidRDefault="00CE3CE7" w:rsidP="00753D95">
            <w:r>
              <w:t>Pays $3000</w:t>
            </w:r>
          </w:p>
        </w:tc>
        <w:tc>
          <w:tcPr>
            <w:tcW w:w="1915" w:type="dxa"/>
          </w:tcPr>
          <w:p w:rsidR="00812EC3" w:rsidRDefault="00CE3CE7" w:rsidP="00753D95">
            <w:r>
              <w:t>Pays $100/month with a 2 year contract</w:t>
            </w:r>
          </w:p>
        </w:tc>
        <w:tc>
          <w:tcPr>
            <w:tcW w:w="1916" w:type="dxa"/>
          </w:tcPr>
          <w:p w:rsidR="00812EC3" w:rsidRDefault="00CE3CE7" w:rsidP="00753D95">
            <w:r>
              <w:t>Pays $300/month with a 2 year contract</w:t>
            </w:r>
          </w:p>
        </w:tc>
      </w:tr>
      <w:tr w:rsidR="00CE3CE7" w:rsidTr="00267C85">
        <w:tc>
          <w:tcPr>
            <w:tcW w:w="1915" w:type="dxa"/>
          </w:tcPr>
          <w:p w:rsidR="00CE3CE7" w:rsidRDefault="00CE3CE7" w:rsidP="00267C85">
            <w:r>
              <w:t>Senior Home</w:t>
            </w:r>
          </w:p>
        </w:tc>
        <w:tc>
          <w:tcPr>
            <w:tcW w:w="1915" w:type="dxa"/>
          </w:tcPr>
          <w:p w:rsidR="00CE3CE7" w:rsidRDefault="00CE3CE7" w:rsidP="00267C85">
            <w:r>
              <w:t>Pays $3000</w:t>
            </w:r>
          </w:p>
        </w:tc>
        <w:tc>
          <w:tcPr>
            <w:tcW w:w="1915" w:type="dxa"/>
          </w:tcPr>
          <w:p w:rsidR="00CE3CE7" w:rsidRDefault="00CE3CE7" w:rsidP="00267C85">
            <w:r>
              <w:t>Pays $9000</w:t>
            </w:r>
          </w:p>
        </w:tc>
        <w:tc>
          <w:tcPr>
            <w:tcW w:w="1915" w:type="dxa"/>
          </w:tcPr>
          <w:p w:rsidR="00CE3CE7" w:rsidRDefault="00CE3CE7" w:rsidP="00267C85">
            <w:r>
              <w:t>Pays $300/month with a 2 year contract</w:t>
            </w:r>
          </w:p>
        </w:tc>
        <w:tc>
          <w:tcPr>
            <w:tcW w:w="1916" w:type="dxa"/>
          </w:tcPr>
          <w:p w:rsidR="00CE3CE7" w:rsidRDefault="00CE3CE7" w:rsidP="00267C85">
            <w:r>
              <w:t>Pays $900/month with a 2 year contract</w:t>
            </w:r>
          </w:p>
        </w:tc>
      </w:tr>
      <w:tr w:rsidR="00CE3CE7" w:rsidTr="009512A6">
        <w:tc>
          <w:tcPr>
            <w:tcW w:w="1915" w:type="dxa"/>
          </w:tcPr>
          <w:p w:rsidR="00CE3CE7" w:rsidRDefault="00CE3CE7" w:rsidP="00753D95">
            <w:r>
              <w:t xml:space="preserve">Hospital </w:t>
            </w:r>
          </w:p>
        </w:tc>
        <w:tc>
          <w:tcPr>
            <w:tcW w:w="1915" w:type="dxa"/>
          </w:tcPr>
          <w:p w:rsidR="00CE3CE7" w:rsidRDefault="00CE3CE7" w:rsidP="00753D95">
            <w:r>
              <w:t>Pays $5000</w:t>
            </w:r>
          </w:p>
        </w:tc>
        <w:tc>
          <w:tcPr>
            <w:tcW w:w="1915" w:type="dxa"/>
          </w:tcPr>
          <w:p w:rsidR="00CE3CE7" w:rsidRDefault="00CE3CE7" w:rsidP="00753D95">
            <w:r>
              <w:t>Pays $15000</w:t>
            </w:r>
          </w:p>
        </w:tc>
        <w:tc>
          <w:tcPr>
            <w:tcW w:w="1915" w:type="dxa"/>
          </w:tcPr>
          <w:p w:rsidR="00CE3CE7" w:rsidRDefault="00CE3CE7" w:rsidP="00753D95">
            <w:r>
              <w:t>Pays $500/month with a 2 year contract</w:t>
            </w:r>
          </w:p>
        </w:tc>
        <w:tc>
          <w:tcPr>
            <w:tcW w:w="1916" w:type="dxa"/>
          </w:tcPr>
          <w:p w:rsidR="00CE3CE7" w:rsidRDefault="00CE3CE7" w:rsidP="00753D95">
            <w:r>
              <w:t>Pays $1500/month with a 2 year contract</w:t>
            </w:r>
          </w:p>
        </w:tc>
      </w:tr>
    </w:tbl>
    <w:p w:rsidR="00812EC3" w:rsidRDefault="00812EC3" w:rsidP="009512A6"/>
    <w:p w:rsidR="00812EC3" w:rsidRPr="009734AC" w:rsidRDefault="004F04B0" w:rsidP="009512A6">
      <w:r w:rsidRPr="009512A6">
        <w:rPr>
          <w:b/>
        </w:rPr>
        <w:t>The</w:t>
      </w:r>
      <w:r w:rsidR="009C7032">
        <w:rPr>
          <w:b/>
        </w:rPr>
        <w:t>se</w:t>
      </w:r>
      <w:r w:rsidRPr="009512A6">
        <w:rPr>
          <w:b/>
        </w:rPr>
        <w:t xml:space="preserve"> business rules are described underneath:</w:t>
      </w:r>
    </w:p>
    <w:p w:rsidR="004F04B0" w:rsidRPr="009734AC" w:rsidRDefault="004F04B0" w:rsidP="009512A6">
      <w:r w:rsidRPr="009512A6">
        <w:rPr>
          <w:b/>
        </w:rPr>
        <w:t xml:space="preserve">Purchase/Rent of </w:t>
      </w:r>
      <w:r w:rsidR="009C7032">
        <w:rPr>
          <w:b/>
        </w:rPr>
        <w:t xml:space="preserve">a </w:t>
      </w:r>
      <w:r w:rsidRPr="009512A6">
        <w:rPr>
          <w:b/>
        </w:rPr>
        <w:t>1 robot cluster</w:t>
      </w:r>
      <w:r>
        <w:rPr>
          <w:b/>
        </w:rPr>
        <w:t>:-</w:t>
      </w:r>
    </w:p>
    <w:p w:rsidR="004F04B0" w:rsidRDefault="004F04B0" w:rsidP="009512A6">
      <w:pPr>
        <w:pStyle w:val="ListParagraph"/>
        <w:numPr>
          <w:ilvl w:val="0"/>
          <w:numId w:val="34"/>
        </w:numPr>
      </w:pPr>
      <w:r>
        <w:t>“</w:t>
      </w:r>
      <w:r w:rsidRPr="009512A6">
        <w:rPr>
          <w:b/>
        </w:rPr>
        <w:t>If</w:t>
      </w:r>
      <w:r w:rsidRPr="004F04B0">
        <w:t>”</w:t>
      </w:r>
      <w:r>
        <w:t xml:space="preserve"> customer “</w:t>
      </w:r>
      <w:r w:rsidRPr="009512A6">
        <w:rPr>
          <w:b/>
        </w:rPr>
        <w:t>is</w:t>
      </w:r>
      <w:r>
        <w:t xml:space="preserve">” </w:t>
      </w:r>
      <w:r w:rsidRPr="004F04B0">
        <w:t>Home User</w:t>
      </w:r>
      <w:r>
        <w:t xml:space="preserve"> “</w:t>
      </w:r>
      <w:r w:rsidRPr="009512A6">
        <w:rPr>
          <w:b/>
        </w:rPr>
        <w:t>and</w:t>
      </w:r>
      <w:r>
        <w:t>” makes a purchase of 1 robot cluster, “</w:t>
      </w:r>
      <w:r w:rsidRPr="009512A6">
        <w:rPr>
          <w:b/>
        </w:rPr>
        <w:t>then</w:t>
      </w:r>
      <w:r>
        <w:t>” he p</w:t>
      </w:r>
      <w:r w:rsidR="002170F2">
        <w:t>ays $1</w:t>
      </w:r>
      <w:r>
        <w:t>000 with lifetime of free support.</w:t>
      </w:r>
    </w:p>
    <w:p w:rsidR="004F04B0" w:rsidRDefault="004F04B0" w:rsidP="004F04B0">
      <w:pPr>
        <w:pStyle w:val="ListParagraph"/>
        <w:numPr>
          <w:ilvl w:val="0"/>
          <w:numId w:val="34"/>
        </w:numPr>
      </w:pPr>
      <w:r>
        <w:t>“</w:t>
      </w:r>
      <w:r w:rsidRPr="004F04B0">
        <w:rPr>
          <w:b/>
        </w:rPr>
        <w:t>If</w:t>
      </w:r>
      <w:r w:rsidRPr="004F04B0">
        <w:t>”</w:t>
      </w:r>
      <w:r>
        <w:t xml:space="preserve"> customer “</w:t>
      </w:r>
      <w:r w:rsidRPr="004F04B0">
        <w:rPr>
          <w:b/>
        </w:rPr>
        <w:t>is</w:t>
      </w:r>
      <w:r>
        <w:t xml:space="preserve">” </w:t>
      </w:r>
      <w:r w:rsidRPr="004F04B0">
        <w:t>Home User</w:t>
      </w:r>
      <w:r>
        <w:t xml:space="preserve"> “</w:t>
      </w:r>
      <w:r w:rsidRPr="004F04B0">
        <w:rPr>
          <w:b/>
        </w:rPr>
        <w:t>and</w:t>
      </w:r>
      <w:r>
        <w:t>” makes a rental of 1 robot cluster, “</w:t>
      </w:r>
      <w:r w:rsidRPr="004F04B0">
        <w:rPr>
          <w:b/>
        </w:rPr>
        <w:t>then</w:t>
      </w:r>
      <w:r>
        <w:t>” he pays $</w:t>
      </w:r>
      <w:r w:rsidR="002170F2">
        <w:t>1</w:t>
      </w:r>
      <w:r w:rsidR="0072102D">
        <w:t>00/</w:t>
      </w:r>
      <w:r>
        <w:t xml:space="preserve">month with a 2 year contract with free support for that period. If he chooses to break the contract </w:t>
      </w:r>
      <w:r w:rsidR="0072102D">
        <w:t>intermediately, “</w:t>
      </w:r>
      <w:r w:rsidR="0072102D" w:rsidRPr="0072102D">
        <w:rPr>
          <w:b/>
        </w:rPr>
        <w:t>then</w:t>
      </w:r>
      <w:r w:rsidR="0072102D">
        <w:t>” he pays a penalty of $10/</w:t>
      </w:r>
      <w:r>
        <w:t>month left in contract.</w:t>
      </w:r>
    </w:p>
    <w:p w:rsidR="004F04B0" w:rsidRDefault="004F04B0" w:rsidP="004F04B0">
      <w:pPr>
        <w:pStyle w:val="ListParagraph"/>
        <w:numPr>
          <w:ilvl w:val="0"/>
          <w:numId w:val="34"/>
        </w:numPr>
      </w:pPr>
      <w:r>
        <w:t>“</w:t>
      </w:r>
      <w:r w:rsidRPr="004F04B0">
        <w:rPr>
          <w:b/>
        </w:rPr>
        <w:t>If</w:t>
      </w:r>
      <w:r w:rsidRPr="004F04B0">
        <w:t>”</w:t>
      </w:r>
      <w:r>
        <w:t xml:space="preserve"> customer “</w:t>
      </w:r>
      <w:r w:rsidRPr="004F04B0">
        <w:rPr>
          <w:b/>
        </w:rPr>
        <w:t>is</w:t>
      </w:r>
      <w:r>
        <w:t>” Senior Home “</w:t>
      </w:r>
      <w:r w:rsidRPr="004F04B0">
        <w:rPr>
          <w:b/>
        </w:rPr>
        <w:t>and</w:t>
      </w:r>
      <w:r>
        <w:t>” makes a purchase of 1 robot cluster, “</w:t>
      </w:r>
      <w:r w:rsidRPr="004F04B0">
        <w:rPr>
          <w:b/>
        </w:rPr>
        <w:t>then</w:t>
      </w:r>
      <w:r>
        <w:t>” he pays $3000 with lifetime of free support.</w:t>
      </w:r>
    </w:p>
    <w:p w:rsidR="004F04B0" w:rsidRDefault="004F04B0" w:rsidP="004F04B0">
      <w:pPr>
        <w:pStyle w:val="ListParagraph"/>
        <w:numPr>
          <w:ilvl w:val="0"/>
          <w:numId w:val="34"/>
        </w:numPr>
      </w:pPr>
      <w:r>
        <w:t>“</w:t>
      </w:r>
      <w:r w:rsidRPr="004F04B0">
        <w:rPr>
          <w:b/>
        </w:rPr>
        <w:t>If</w:t>
      </w:r>
      <w:r w:rsidRPr="004F04B0">
        <w:t>”</w:t>
      </w:r>
      <w:r>
        <w:t xml:space="preserve"> customer “</w:t>
      </w:r>
      <w:r w:rsidRPr="004F04B0">
        <w:rPr>
          <w:b/>
        </w:rPr>
        <w:t>is</w:t>
      </w:r>
      <w:r>
        <w:t>” Senior Home “</w:t>
      </w:r>
      <w:r w:rsidRPr="004F04B0">
        <w:rPr>
          <w:b/>
        </w:rPr>
        <w:t>and</w:t>
      </w:r>
      <w:r>
        <w:t>” makes a rental of 1 robot cluster, “</w:t>
      </w:r>
      <w:r w:rsidRPr="004F04B0">
        <w:rPr>
          <w:b/>
        </w:rPr>
        <w:t>then</w:t>
      </w:r>
      <w:r>
        <w:t>” he pays $</w:t>
      </w:r>
      <w:r w:rsidR="002170F2">
        <w:t>3</w:t>
      </w:r>
      <w:r w:rsidR="0072102D">
        <w:t xml:space="preserve">00/ </w:t>
      </w:r>
      <w:r>
        <w:t>month with a 2 year contract with free support for that period. If he chooses to break th</w:t>
      </w:r>
      <w:r w:rsidR="0072102D">
        <w:t>e contract intermediately, “</w:t>
      </w:r>
      <w:r w:rsidR="0072102D" w:rsidRPr="0072102D">
        <w:rPr>
          <w:b/>
        </w:rPr>
        <w:t>then</w:t>
      </w:r>
      <w:r w:rsidR="0072102D">
        <w:t>” he pays a penalty of $10/</w:t>
      </w:r>
      <w:r>
        <w:t>month left in contract.</w:t>
      </w:r>
    </w:p>
    <w:p w:rsidR="004F04B0" w:rsidRDefault="004F04B0" w:rsidP="004F04B0">
      <w:pPr>
        <w:pStyle w:val="ListParagraph"/>
        <w:numPr>
          <w:ilvl w:val="0"/>
          <w:numId w:val="34"/>
        </w:numPr>
      </w:pPr>
      <w:r>
        <w:t>“</w:t>
      </w:r>
      <w:r w:rsidRPr="004F04B0">
        <w:rPr>
          <w:b/>
        </w:rPr>
        <w:t>If</w:t>
      </w:r>
      <w:r w:rsidRPr="004F04B0">
        <w:t>”</w:t>
      </w:r>
      <w:r>
        <w:t xml:space="preserve"> customer “</w:t>
      </w:r>
      <w:r w:rsidRPr="004F04B0">
        <w:rPr>
          <w:b/>
        </w:rPr>
        <w:t>is</w:t>
      </w:r>
      <w:r>
        <w:t>” Hospital “</w:t>
      </w:r>
      <w:r w:rsidRPr="004F04B0">
        <w:rPr>
          <w:b/>
        </w:rPr>
        <w:t>and</w:t>
      </w:r>
      <w:r>
        <w:t>” makes a purchase of 1 robot cluster, “</w:t>
      </w:r>
      <w:r w:rsidRPr="004F04B0">
        <w:rPr>
          <w:b/>
        </w:rPr>
        <w:t>then</w:t>
      </w:r>
      <w:r>
        <w:t>” he pays $5000 with lifetime of free support.</w:t>
      </w:r>
    </w:p>
    <w:p w:rsidR="004F04B0" w:rsidRDefault="004F04B0" w:rsidP="004F04B0">
      <w:pPr>
        <w:pStyle w:val="ListParagraph"/>
        <w:numPr>
          <w:ilvl w:val="0"/>
          <w:numId w:val="34"/>
        </w:numPr>
      </w:pPr>
      <w:r>
        <w:t>“</w:t>
      </w:r>
      <w:r w:rsidRPr="004F04B0">
        <w:rPr>
          <w:b/>
        </w:rPr>
        <w:t>If</w:t>
      </w:r>
      <w:r w:rsidRPr="004F04B0">
        <w:t>”</w:t>
      </w:r>
      <w:r>
        <w:t xml:space="preserve"> customer “</w:t>
      </w:r>
      <w:r w:rsidRPr="004F04B0">
        <w:rPr>
          <w:b/>
        </w:rPr>
        <w:t>is</w:t>
      </w:r>
      <w:r>
        <w:t>” Hospital “</w:t>
      </w:r>
      <w:r w:rsidRPr="004F04B0">
        <w:rPr>
          <w:b/>
        </w:rPr>
        <w:t>and</w:t>
      </w:r>
      <w:r>
        <w:t>” makes a rental of 1 robot cluster, “</w:t>
      </w:r>
      <w:r w:rsidRPr="004F04B0">
        <w:rPr>
          <w:b/>
        </w:rPr>
        <w:t>then</w:t>
      </w:r>
      <w:r>
        <w:t>” he pays $500/ per month with a 2 year contract with free support for that period. If he chooses to break the con</w:t>
      </w:r>
      <w:r w:rsidR="0072102D">
        <w:t>tract intermediately, “</w:t>
      </w:r>
      <w:r w:rsidR="0072102D" w:rsidRPr="0072102D">
        <w:rPr>
          <w:b/>
        </w:rPr>
        <w:t>then</w:t>
      </w:r>
      <w:r w:rsidR="0072102D">
        <w:t>”</w:t>
      </w:r>
      <w:r>
        <w:t xml:space="preserve"> </w:t>
      </w:r>
      <w:r w:rsidR="0072102D">
        <w:t>he pays a penalty of $10/</w:t>
      </w:r>
      <w:r>
        <w:t>month left in contract.</w:t>
      </w:r>
    </w:p>
    <w:p w:rsidR="004F04B0" w:rsidRDefault="004F04B0" w:rsidP="009512A6">
      <w:pPr>
        <w:pStyle w:val="ListParagraph"/>
      </w:pPr>
    </w:p>
    <w:p w:rsidR="008E0DB6" w:rsidRDefault="008E0DB6" w:rsidP="009512A6">
      <w:pPr>
        <w:pStyle w:val="ListParagraph"/>
      </w:pPr>
    </w:p>
    <w:p w:rsidR="004F04B0" w:rsidRDefault="004F04B0" w:rsidP="009512A6">
      <w:pPr>
        <w:pStyle w:val="ListParagraph"/>
      </w:pPr>
    </w:p>
    <w:p w:rsidR="004F04B0" w:rsidRDefault="004F04B0" w:rsidP="009512A6">
      <w:pPr>
        <w:pStyle w:val="ListParagraph"/>
      </w:pPr>
    </w:p>
    <w:p w:rsidR="004F04B0" w:rsidRDefault="004F04B0" w:rsidP="009512A6">
      <w:pPr>
        <w:pStyle w:val="ListParagraph"/>
      </w:pPr>
    </w:p>
    <w:p w:rsidR="004F04B0" w:rsidRDefault="004F04B0" w:rsidP="009512A6">
      <w:pPr>
        <w:pStyle w:val="ListParagraph"/>
      </w:pPr>
    </w:p>
    <w:p w:rsidR="004F04B0" w:rsidRDefault="004F04B0" w:rsidP="009512A6">
      <w:pPr>
        <w:pStyle w:val="ListParagraph"/>
      </w:pPr>
    </w:p>
    <w:p w:rsidR="004F04B0" w:rsidRDefault="004F04B0" w:rsidP="009512A6">
      <w:pPr>
        <w:pStyle w:val="ListParagraph"/>
      </w:pPr>
    </w:p>
    <w:p w:rsidR="004F04B0" w:rsidRPr="00753D95" w:rsidRDefault="004F04B0" w:rsidP="009512A6">
      <w:pPr>
        <w:pStyle w:val="ListParagraph"/>
      </w:pPr>
    </w:p>
    <w:p w:rsidR="004F04B0" w:rsidRPr="004F04B0" w:rsidRDefault="004F04B0" w:rsidP="004F04B0">
      <w:pPr>
        <w:rPr>
          <w:b/>
        </w:rPr>
      </w:pPr>
      <w:r>
        <w:rPr>
          <w:b/>
        </w:rPr>
        <w:lastRenderedPageBreak/>
        <w:t xml:space="preserve">Purchase/Rent of </w:t>
      </w:r>
      <w:r w:rsidR="009C7032">
        <w:rPr>
          <w:b/>
        </w:rPr>
        <w:t xml:space="preserve">a </w:t>
      </w:r>
      <w:r>
        <w:rPr>
          <w:b/>
        </w:rPr>
        <w:t>5</w:t>
      </w:r>
      <w:r w:rsidRPr="004F04B0">
        <w:rPr>
          <w:b/>
        </w:rPr>
        <w:t xml:space="preserve"> robot cluster</w:t>
      </w:r>
      <w:r>
        <w:rPr>
          <w:b/>
        </w:rPr>
        <w: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xml:space="preserve">” </w:t>
      </w:r>
      <w:r w:rsidRPr="004F04B0">
        <w:t>Home User</w:t>
      </w:r>
      <w:r>
        <w:t xml:space="preserve"> “</w:t>
      </w:r>
      <w:r w:rsidRPr="004F04B0">
        <w:rPr>
          <w:b/>
        </w:rPr>
        <w:t>and</w:t>
      </w:r>
      <w:r>
        <w:t>” makes a purchase of 5 robot cluster, “</w:t>
      </w:r>
      <w:r w:rsidRPr="004F04B0">
        <w:rPr>
          <w:b/>
        </w:rPr>
        <w:t>then</w:t>
      </w:r>
      <w:r>
        <w:t>” he p</w:t>
      </w:r>
      <w:r w:rsidR="002170F2">
        <w:t>ays $3</w:t>
      </w:r>
      <w:r>
        <w:t>000 with lifetime of free support.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xml:space="preserve">” </w:t>
      </w:r>
      <w:r w:rsidRPr="004F04B0">
        <w:t>Home User</w:t>
      </w:r>
      <w:r>
        <w:t xml:space="preserve"> “</w:t>
      </w:r>
      <w:r w:rsidRPr="004F04B0">
        <w:rPr>
          <w:b/>
        </w:rPr>
        <w:t>and</w:t>
      </w:r>
      <w:r>
        <w:t>” makes a rental of 5 robot cluster, “</w:t>
      </w:r>
      <w:r w:rsidRPr="004F04B0">
        <w:rPr>
          <w:b/>
        </w:rPr>
        <w:t>then</w:t>
      </w:r>
      <w:r w:rsidR="0072102D">
        <w:t xml:space="preserve">” he pays $300/ </w:t>
      </w:r>
      <w:r>
        <w:t>month with a 2 year contract with free support for that period. If he chooses to break the contract intermediately</w:t>
      </w:r>
      <w:r w:rsidR="0072102D">
        <w:t>, “</w:t>
      </w:r>
      <w:r w:rsidR="0072102D" w:rsidRPr="0072102D">
        <w:rPr>
          <w:b/>
        </w:rPr>
        <w:t>then</w:t>
      </w:r>
      <w:r w:rsidR="0072102D">
        <w:t>” he pays a penalty of $10/</w:t>
      </w:r>
      <w:r>
        <w:t>month left in contract.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Senior Home “</w:t>
      </w:r>
      <w:r w:rsidRPr="004F04B0">
        <w:rPr>
          <w:b/>
        </w:rPr>
        <w:t>and</w:t>
      </w:r>
      <w:r>
        <w:t>” makes a purchase of 5 robot cluster, “</w:t>
      </w:r>
      <w:r w:rsidRPr="004F04B0">
        <w:rPr>
          <w:b/>
        </w:rPr>
        <w:t>then</w:t>
      </w:r>
      <w:r>
        <w:t>” he pays $</w:t>
      </w:r>
      <w:r w:rsidR="002170F2">
        <w:t>9</w:t>
      </w:r>
      <w:r>
        <w:t>000 with lifetime of free support.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Senior Home “</w:t>
      </w:r>
      <w:r w:rsidRPr="004F04B0">
        <w:rPr>
          <w:b/>
        </w:rPr>
        <w:t>and</w:t>
      </w:r>
      <w:r>
        <w:t>” makes a rental of 5 robot cluster, “</w:t>
      </w:r>
      <w:r w:rsidRPr="004F04B0">
        <w:rPr>
          <w:b/>
        </w:rPr>
        <w:t>then</w:t>
      </w:r>
      <w:r w:rsidR="0072102D">
        <w:t>” he pays $900/</w:t>
      </w:r>
      <w:r>
        <w:t>month with a 2 year contract with free support for that period. If he chooses to break the contract intermediately</w:t>
      </w:r>
      <w:r w:rsidR="0072102D">
        <w:t>, “</w:t>
      </w:r>
      <w:r w:rsidR="0072102D" w:rsidRPr="0072102D">
        <w:rPr>
          <w:b/>
        </w:rPr>
        <w:t>then</w:t>
      </w:r>
      <w:r w:rsidR="0072102D">
        <w:t>” he pays a penalty of $10/</w:t>
      </w:r>
      <w:r>
        <w:t>month left in contract.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Hospital “</w:t>
      </w:r>
      <w:r w:rsidRPr="004F04B0">
        <w:rPr>
          <w:b/>
        </w:rPr>
        <w:t>and</w:t>
      </w:r>
      <w:r>
        <w:t>” makes a purchase of 5 robot cluster, “</w:t>
      </w:r>
      <w:r w:rsidRPr="004F04B0">
        <w:rPr>
          <w:b/>
        </w:rPr>
        <w:t>then</w:t>
      </w:r>
      <w:r>
        <w:t>” he pays $</w:t>
      </w:r>
      <w:r w:rsidR="002170F2">
        <w:t>1</w:t>
      </w:r>
      <w:r>
        <w:t>5000 with lifetime of free support.</w:t>
      </w:r>
    </w:p>
    <w:p w:rsidR="004F04B0" w:rsidRDefault="004F04B0" w:rsidP="004F04B0">
      <w:pPr>
        <w:pStyle w:val="ListParagraph"/>
        <w:numPr>
          <w:ilvl w:val="0"/>
          <w:numId w:val="35"/>
        </w:numPr>
      </w:pPr>
      <w:r>
        <w:t>“</w:t>
      </w:r>
      <w:r w:rsidRPr="004F04B0">
        <w:rPr>
          <w:b/>
        </w:rPr>
        <w:t>If</w:t>
      </w:r>
      <w:r w:rsidRPr="004F04B0">
        <w:t>”</w:t>
      </w:r>
      <w:r>
        <w:t xml:space="preserve"> customer “</w:t>
      </w:r>
      <w:r w:rsidRPr="004F04B0">
        <w:rPr>
          <w:b/>
        </w:rPr>
        <w:t>is</w:t>
      </w:r>
      <w:r>
        <w:t>” Hospital “</w:t>
      </w:r>
      <w:r w:rsidRPr="004F04B0">
        <w:rPr>
          <w:b/>
        </w:rPr>
        <w:t>and</w:t>
      </w:r>
      <w:r>
        <w:t>” makes a rental of 5 robot cluster, “</w:t>
      </w:r>
      <w:r w:rsidRPr="004F04B0">
        <w:rPr>
          <w:b/>
        </w:rPr>
        <w:t>then</w:t>
      </w:r>
      <w:r w:rsidR="0072102D">
        <w:t>” he pays $1500/</w:t>
      </w:r>
      <w:r>
        <w:t>month with a 2 year contract with free support for that period. If he chooses to break the contract intermediately</w:t>
      </w:r>
      <w:r w:rsidR="0072102D">
        <w:t>, “</w:t>
      </w:r>
      <w:r w:rsidR="0072102D" w:rsidRPr="0072102D">
        <w:rPr>
          <w:b/>
        </w:rPr>
        <w:t>then</w:t>
      </w:r>
      <w:r w:rsidR="0072102D">
        <w:t>” he pays a penalty of $10/</w:t>
      </w:r>
      <w:r>
        <w:t>month left in contract.</w:t>
      </w:r>
    </w:p>
    <w:p w:rsidR="0072102D" w:rsidRDefault="0072102D" w:rsidP="0072102D"/>
    <w:p w:rsidR="00670C2F" w:rsidRDefault="00180C82" w:rsidP="0072102D">
      <w:pPr>
        <w:rPr>
          <w:i/>
        </w:rPr>
      </w:pPr>
      <w:r w:rsidRPr="009734AC">
        <w:t xml:space="preserve">We do not </w:t>
      </w:r>
      <w:r>
        <w:t>“</w:t>
      </w:r>
      <w:r w:rsidRPr="009734AC">
        <w:t>currently</w:t>
      </w:r>
      <w:r>
        <w:t>”</w:t>
      </w:r>
      <w:r w:rsidRPr="009734AC">
        <w:t xml:space="preserve"> provide</w:t>
      </w:r>
      <w:r>
        <w:t>/suppor</w:t>
      </w:r>
      <w:r w:rsidR="009C7032">
        <w:t>t for</w:t>
      </w:r>
      <w:r w:rsidRPr="009734AC">
        <w:t xml:space="preserve"> more than 5 robots per cluster for purchase or rent</w:t>
      </w:r>
      <w:r>
        <w:t xml:space="preserve"> for any period of ti</w:t>
      </w:r>
      <w:r w:rsidR="00670C2F">
        <w:t>me.</w:t>
      </w: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72102D" w:rsidRDefault="0072102D" w:rsidP="00D83AB7">
      <w:pPr>
        <w:pStyle w:val="Heading1"/>
        <w:rPr>
          <w:rFonts w:ascii="Times New Roman" w:hAnsi="Times New Roman"/>
        </w:rPr>
      </w:pPr>
    </w:p>
    <w:p w:rsidR="001E076D" w:rsidRDefault="001E076D" w:rsidP="00D83AB7">
      <w:pPr>
        <w:pStyle w:val="Heading1"/>
        <w:rPr>
          <w:rFonts w:ascii="Times New Roman" w:hAnsi="Times New Roman"/>
        </w:rPr>
      </w:pPr>
      <w:r w:rsidRPr="00D83AB7">
        <w:rPr>
          <w:rFonts w:ascii="Times New Roman" w:hAnsi="Times New Roman"/>
        </w:rPr>
        <w:lastRenderedPageBreak/>
        <w:t>5.0 System Design</w:t>
      </w:r>
    </w:p>
    <w:p w:rsidR="00D83AB7" w:rsidRPr="00D83AB7" w:rsidRDefault="00D83AB7" w:rsidP="00D83AB7"/>
    <w:p w:rsidR="001E076D" w:rsidRDefault="001E076D" w:rsidP="001E076D">
      <w:pPr>
        <w:rPr>
          <w:b/>
        </w:rPr>
      </w:pPr>
      <w:r w:rsidRPr="001E076D">
        <w:rPr>
          <w:b/>
        </w:rPr>
        <w:t>5.1 CRC Cards</w:t>
      </w:r>
    </w:p>
    <w:p w:rsidR="001E076D" w:rsidRDefault="001E076D" w:rsidP="001E076D">
      <w:pPr>
        <w:rPr>
          <w:b/>
        </w:rPr>
      </w:pPr>
    </w:p>
    <w:p w:rsidR="001E076D" w:rsidRDefault="001E076D" w:rsidP="001E076D">
      <w:pPr>
        <w:rPr>
          <w:b/>
        </w:rPr>
      </w:pPr>
      <w:r>
        <w:rPr>
          <w:szCs w:val="24"/>
        </w:rPr>
        <w:t xml:space="preserve">Given below </w:t>
      </w:r>
      <w:r w:rsidR="00FF59B5">
        <w:rPr>
          <w:szCs w:val="24"/>
        </w:rPr>
        <w:t>is</w:t>
      </w:r>
      <w:r w:rsidR="001B1768">
        <w:rPr>
          <w:szCs w:val="24"/>
        </w:rPr>
        <w:t xml:space="preserve"> a brief description of the system </w:t>
      </w:r>
      <w:r>
        <w:rPr>
          <w:szCs w:val="24"/>
        </w:rPr>
        <w:t>class</w:t>
      </w:r>
      <w:r w:rsidR="001B1768">
        <w:rPr>
          <w:szCs w:val="24"/>
        </w:rPr>
        <w:t xml:space="preserve">es, a list of their </w:t>
      </w:r>
      <w:r>
        <w:rPr>
          <w:szCs w:val="24"/>
        </w:rPr>
        <w:t xml:space="preserve">responsibilities </w:t>
      </w:r>
      <w:r w:rsidR="00FF59B5">
        <w:rPr>
          <w:szCs w:val="24"/>
        </w:rPr>
        <w:t xml:space="preserve">and a list of classes each class </w:t>
      </w:r>
      <w:r w:rsidR="001B1768">
        <w:rPr>
          <w:szCs w:val="24"/>
        </w:rPr>
        <w:t>collaborator with</w:t>
      </w:r>
      <w:r>
        <w:rPr>
          <w:szCs w:val="24"/>
        </w:rPr>
        <w:t xml:space="preserve">. All class names are given in bold.  </w:t>
      </w:r>
    </w:p>
    <w:p w:rsidR="001E076D" w:rsidRDefault="001E076D" w:rsidP="001E076D">
      <w:pPr>
        <w:rPr>
          <w:b/>
        </w:rPr>
      </w:pPr>
    </w:p>
    <w:tbl>
      <w:tblPr>
        <w:tblStyle w:val="TableGrid"/>
        <w:tblW w:w="9181" w:type="dxa"/>
        <w:tblLook w:val="04A0"/>
      </w:tblPr>
      <w:tblGrid>
        <w:gridCol w:w="4587"/>
        <w:gridCol w:w="4594"/>
      </w:tblGrid>
      <w:tr w:rsidR="001E076D" w:rsidTr="00660E0E">
        <w:trPr>
          <w:trHeight w:val="247"/>
        </w:trPr>
        <w:tc>
          <w:tcPr>
            <w:tcW w:w="9181" w:type="dxa"/>
            <w:gridSpan w:val="2"/>
            <w:shd w:val="clear" w:color="auto" w:fill="B3B3B3"/>
          </w:tcPr>
          <w:p w:rsidR="001E076D" w:rsidRPr="001E076D" w:rsidRDefault="001E076D" w:rsidP="001E076D">
            <w:pPr>
              <w:tabs>
                <w:tab w:val="center" w:pos="4680"/>
                <w:tab w:val="left" w:pos="7912"/>
              </w:tabs>
              <w:rPr>
                <w:b/>
              </w:rPr>
            </w:pPr>
            <w:bookmarkStart w:id="43" w:name="OLE_LINK1"/>
            <w:bookmarkStart w:id="44" w:name="OLE_LINK2"/>
            <w:r>
              <w:rPr>
                <w:b/>
              </w:rPr>
              <w:tab/>
            </w:r>
            <w:r w:rsidRPr="001E076D">
              <w:rPr>
                <w:b/>
              </w:rPr>
              <w:t>PathFinder</w:t>
            </w:r>
            <w:r>
              <w:rPr>
                <w:b/>
              </w:rPr>
              <w:tab/>
            </w:r>
          </w:p>
        </w:tc>
      </w:tr>
      <w:tr w:rsidR="001E076D" w:rsidTr="00660E0E">
        <w:trPr>
          <w:trHeight w:val="265"/>
        </w:trPr>
        <w:tc>
          <w:tcPr>
            <w:tcW w:w="4587" w:type="dxa"/>
            <w:shd w:val="clear" w:color="auto" w:fill="B3B3B3"/>
          </w:tcPr>
          <w:p w:rsidR="001E076D" w:rsidRDefault="001B1768" w:rsidP="001E076D">
            <w:pPr>
              <w:tabs>
                <w:tab w:val="center" w:pos="4680"/>
                <w:tab w:val="left" w:pos="7912"/>
              </w:tabs>
              <w:jc w:val="center"/>
              <w:rPr>
                <w:b/>
              </w:rPr>
            </w:pPr>
            <w:r>
              <w:rPr>
                <w:b/>
              </w:rPr>
              <w:t>Responsibilities</w:t>
            </w:r>
          </w:p>
        </w:tc>
        <w:tc>
          <w:tcPr>
            <w:tcW w:w="4594" w:type="dxa"/>
            <w:shd w:val="clear" w:color="auto" w:fill="B3B3B3"/>
          </w:tcPr>
          <w:p w:rsidR="001E076D" w:rsidRDefault="00F5144C" w:rsidP="001E076D">
            <w:pPr>
              <w:tabs>
                <w:tab w:val="center" w:pos="4680"/>
                <w:tab w:val="left" w:pos="7912"/>
              </w:tabs>
              <w:jc w:val="center"/>
              <w:rPr>
                <w:b/>
              </w:rPr>
            </w:pPr>
            <w:r>
              <w:rPr>
                <w:b/>
              </w:rPr>
              <w:t>Collaborators</w:t>
            </w:r>
          </w:p>
        </w:tc>
      </w:tr>
      <w:tr w:rsidR="001E076D" w:rsidTr="00660E0E">
        <w:trPr>
          <w:trHeight w:val="804"/>
        </w:trPr>
        <w:tc>
          <w:tcPr>
            <w:tcW w:w="4587" w:type="dxa"/>
          </w:tcPr>
          <w:p w:rsidR="00381774" w:rsidRDefault="00381774" w:rsidP="00381774">
            <w:pPr>
              <w:pStyle w:val="ListParagraph"/>
              <w:numPr>
                <w:ilvl w:val="0"/>
                <w:numId w:val="36"/>
              </w:numPr>
            </w:pPr>
            <w:r>
              <w:t>Populates a map of the senior home setting given positions of obstacles.</w:t>
            </w:r>
          </w:p>
          <w:p w:rsidR="001E076D" w:rsidRDefault="001E076D" w:rsidP="00381774">
            <w:pPr>
              <w:pStyle w:val="ListParagraph"/>
              <w:numPr>
                <w:ilvl w:val="0"/>
                <w:numId w:val="36"/>
              </w:numPr>
            </w:pPr>
            <w:r>
              <w:t xml:space="preserve">Computes </w:t>
            </w:r>
            <w:r w:rsidR="00381774">
              <w:t>all paths between the pinto docking station and each item.</w:t>
            </w:r>
          </w:p>
          <w:p w:rsidR="00381774" w:rsidRDefault="00381774" w:rsidP="00381774">
            <w:pPr>
              <w:pStyle w:val="ListParagraph"/>
              <w:numPr>
                <w:ilvl w:val="0"/>
                <w:numId w:val="36"/>
              </w:numPr>
            </w:pPr>
            <w:r>
              <w:t>Finds shortest path between the pinto docking station and “a” item.</w:t>
            </w:r>
          </w:p>
          <w:p w:rsidR="00381774" w:rsidRDefault="004779F5" w:rsidP="00381774">
            <w:pPr>
              <w:pStyle w:val="ListParagraph"/>
              <w:numPr>
                <w:ilvl w:val="0"/>
                <w:numId w:val="36"/>
              </w:numPr>
            </w:pPr>
            <w:r>
              <w:t>Dynamically updates regions of avoidance for pintos out fetching items.</w:t>
            </w:r>
          </w:p>
          <w:p w:rsidR="00381774" w:rsidRDefault="00381774" w:rsidP="00381774">
            <w:pPr>
              <w:pStyle w:val="ListParagraph"/>
            </w:pPr>
          </w:p>
        </w:tc>
        <w:tc>
          <w:tcPr>
            <w:tcW w:w="4594" w:type="dxa"/>
          </w:tcPr>
          <w:p w:rsidR="001E076D" w:rsidRPr="001E076D" w:rsidRDefault="001E076D" w:rsidP="001E076D">
            <w:pPr>
              <w:pStyle w:val="ListParagraph"/>
              <w:numPr>
                <w:ilvl w:val="0"/>
                <w:numId w:val="36"/>
              </w:numPr>
              <w:rPr>
                <w:b/>
              </w:rPr>
            </w:pPr>
            <w:r w:rsidRPr="001E076D">
              <w:rPr>
                <w:b/>
              </w:rPr>
              <w:t>EnvironmentMap</w:t>
            </w:r>
          </w:p>
          <w:p w:rsidR="001E076D" w:rsidRPr="001E076D" w:rsidRDefault="001E076D" w:rsidP="001E076D">
            <w:pPr>
              <w:pStyle w:val="ListParagraph"/>
              <w:numPr>
                <w:ilvl w:val="0"/>
                <w:numId w:val="36"/>
              </w:numPr>
              <w:rPr>
                <w:b/>
              </w:rPr>
            </w:pPr>
            <w:r w:rsidRPr="001E076D">
              <w:rPr>
                <w:b/>
              </w:rPr>
              <w:t>Vertex</w:t>
            </w:r>
          </w:p>
          <w:p w:rsidR="001E076D" w:rsidRPr="004779F5" w:rsidRDefault="001E076D" w:rsidP="001E076D">
            <w:pPr>
              <w:pStyle w:val="ListParagraph"/>
              <w:numPr>
                <w:ilvl w:val="0"/>
                <w:numId w:val="36"/>
              </w:numPr>
            </w:pPr>
            <w:r w:rsidRPr="001E076D">
              <w:rPr>
                <w:b/>
              </w:rPr>
              <w:t>Edge</w:t>
            </w:r>
          </w:p>
          <w:p w:rsidR="004779F5" w:rsidRDefault="004779F5" w:rsidP="001E076D">
            <w:pPr>
              <w:pStyle w:val="ListParagraph"/>
              <w:numPr>
                <w:ilvl w:val="0"/>
                <w:numId w:val="36"/>
              </w:numPr>
            </w:pPr>
            <w:r>
              <w:rPr>
                <w:b/>
              </w:rPr>
              <w:t>Pinto</w:t>
            </w:r>
          </w:p>
        </w:tc>
      </w:tr>
      <w:bookmarkEnd w:id="43"/>
      <w:bookmarkEnd w:id="44"/>
    </w:tbl>
    <w:p w:rsidR="001E076D" w:rsidRDefault="001E076D" w:rsidP="001E076D"/>
    <w:p w:rsidR="001E076D" w:rsidRDefault="001E076D" w:rsidP="001E076D"/>
    <w:tbl>
      <w:tblPr>
        <w:tblStyle w:val="TableGrid"/>
        <w:tblW w:w="9179" w:type="dxa"/>
        <w:tblLook w:val="04A0"/>
      </w:tblPr>
      <w:tblGrid>
        <w:gridCol w:w="4588"/>
        <w:gridCol w:w="4591"/>
      </w:tblGrid>
      <w:tr w:rsidR="003F7063" w:rsidTr="00660E0E">
        <w:trPr>
          <w:trHeight w:val="248"/>
        </w:trPr>
        <w:tc>
          <w:tcPr>
            <w:tcW w:w="9179" w:type="dxa"/>
            <w:gridSpan w:val="2"/>
            <w:shd w:val="clear" w:color="auto" w:fill="B3B3B3"/>
          </w:tcPr>
          <w:p w:rsidR="003F7063" w:rsidRPr="001E076D" w:rsidRDefault="003F7063" w:rsidP="003F7063">
            <w:pPr>
              <w:tabs>
                <w:tab w:val="center" w:pos="4680"/>
                <w:tab w:val="left" w:pos="7912"/>
              </w:tabs>
              <w:jc w:val="center"/>
              <w:rPr>
                <w:b/>
              </w:rPr>
            </w:pPr>
            <w:r>
              <w:rPr>
                <w:b/>
              </w:rPr>
              <w:t>Vertex</w:t>
            </w:r>
          </w:p>
        </w:tc>
      </w:tr>
      <w:tr w:rsidR="003F7063" w:rsidTr="00660E0E">
        <w:trPr>
          <w:trHeight w:val="264"/>
        </w:trPr>
        <w:tc>
          <w:tcPr>
            <w:tcW w:w="4588" w:type="dxa"/>
            <w:shd w:val="clear" w:color="auto" w:fill="B3B3B3"/>
          </w:tcPr>
          <w:p w:rsidR="003F7063" w:rsidRDefault="001B1768" w:rsidP="00267C85">
            <w:pPr>
              <w:tabs>
                <w:tab w:val="center" w:pos="4680"/>
                <w:tab w:val="left" w:pos="7912"/>
              </w:tabs>
              <w:jc w:val="center"/>
              <w:rPr>
                <w:b/>
              </w:rPr>
            </w:pPr>
            <w:r>
              <w:rPr>
                <w:b/>
              </w:rPr>
              <w:t>Responsibilities</w:t>
            </w:r>
          </w:p>
        </w:tc>
        <w:tc>
          <w:tcPr>
            <w:tcW w:w="4591" w:type="dxa"/>
            <w:shd w:val="clear" w:color="auto" w:fill="B3B3B3"/>
          </w:tcPr>
          <w:p w:rsidR="003F7063" w:rsidRDefault="00F5144C" w:rsidP="00267C85">
            <w:pPr>
              <w:tabs>
                <w:tab w:val="center" w:pos="4680"/>
                <w:tab w:val="left" w:pos="7912"/>
              </w:tabs>
              <w:jc w:val="center"/>
              <w:rPr>
                <w:b/>
              </w:rPr>
            </w:pPr>
            <w:r>
              <w:rPr>
                <w:b/>
              </w:rPr>
              <w:t>Collaborators</w:t>
            </w:r>
          </w:p>
        </w:tc>
      </w:tr>
      <w:tr w:rsidR="003F7063" w:rsidTr="00660E0E">
        <w:trPr>
          <w:trHeight w:val="542"/>
        </w:trPr>
        <w:tc>
          <w:tcPr>
            <w:tcW w:w="4588" w:type="dxa"/>
          </w:tcPr>
          <w:p w:rsidR="003F7063" w:rsidRDefault="004779F5" w:rsidP="003F7063">
            <w:pPr>
              <w:pStyle w:val="ListParagraph"/>
              <w:numPr>
                <w:ilvl w:val="0"/>
                <w:numId w:val="36"/>
              </w:numPr>
            </w:pPr>
            <w:r>
              <w:t>Keeps track of adjacencies.</w:t>
            </w:r>
          </w:p>
          <w:p w:rsidR="004779F5" w:rsidRDefault="004779F5" w:rsidP="003F7063">
            <w:pPr>
              <w:pStyle w:val="ListParagraph"/>
              <w:numPr>
                <w:ilvl w:val="0"/>
                <w:numId w:val="36"/>
              </w:numPr>
            </w:pPr>
            <w:r>
              <w:t>Keeps track of minimum distance to reach it from pinto docking station.</w:t>
            </w:r>
          </w:p>
          <w:p w:rsidR="004779F5" w:rsidRDefault="004779F5" w:rsidP="003F7063">
            <w:pPr>
              <w:pStyle w:val="ListParagraph"/>
              <w:numPr>
                <w:ilvl w:val="0"/>
                <w:numId w:val="36"/>
              </w:numPr>
            </w:pPr>
            <w:r>
              <w:t>Keeps track of its immediate previous vertex</w:t>
            </w:r>
            <w:r w:rsidR="005D3CC8">
              <w:t xml:space="preserve"> to track</w:t>
            </w:r>
            <w:r>
              <w:t xml:space="preserve"> the path.</w:t>
            </w:r>
          </w:p>
        </w:tc>
        <w:tc>
          <w:tcPr>
            <w:tcW w:w="4591" w:type="dxa"/>
          </w:tcPr>
          <w:p w:rsidR="003F7063" w:rsidRDefault="003F7063" w:rsidP="003F7063">
            <w:pPr>
              <w:pStyle w:val="ListParagraph"/>
              <w:numPr>
                <w:ilvl w:val="0"/>
                <w:numId w:val="36"/>
              </w:numPr>
            </w:pPr>
            <w:r w:rsidRPr="001E076D">
              <w:rPr>
                <w:b/>
              </w:rPr>
              <w:t>Edge</w:t>
            </w:r>
          </w:p>
        </w:tc>
      </w:tr>
    </w:tbl>
    <w:p w:rsidR="001E076D" w:rsidRDefault="001E076D" w:rsidP="001E076D"/>
    <w:p w:rsidR="000F4EE4" w:rsidRDefault="000F4EE4" w:rsidP="001E076D"/>
    <w:tbl>
      <w:tblPr>
        <w:tblStyle w:val="TableGrid"/>
        <w:tblW w:w="9179" w:type="dxa"/>
        <w:tblLook w:val="04A0"/>
      </w:tblPr>
      <w:tblGrid>
        <w:gridCol w:w="4587"/>
        <w:gridCol w:w="4592"/>
      </w:tblGrid>
      <w:tr w:rsidR="000F4EE4" w:rsidTr="00660E0E">
        <w:trPr>
          <w:trHeight w:val="264"/>
        </w:trPr>
        <w:tc>
          <w:tcPr>
            <w:tcW w:w="9179" w:type="dxa"/>
            <w:gridSpan w:val="2"/>
            <w:shd w:val="clear" w:color="auto" w:fill="B3B3B3"/>
          </w:tcPr>
          <w:p w:rsidR="000F4EE4" w:rsidRPr="001E076D" w:rsidRDefault="000F4EE4" w:rsidP="000F4EE4">
            <w:pPr>
              <w:tabs>
                <w:tab w:val="center" w:pos="4680"/>
                <w:tab w:val="left" w:pos="7912"/>
              </w:tabs>
              <w:rPr>
                <w:b/>
              </w:rPr>
            </w:pPr>
            <w:r>
              <w:rPr>
                <w:b/>
              </w:rPr>
              <w:tab/>
              <w:t>Edge</w:t>
            </w:r>
            <w:r>
              <w:rPr>
                <w:b/>
              </w:rPr>
              <w:tab/>
            </w:r>
          </w:p>
        </w:tc>
      </w:tr>
      <w:tr w:rsidR="000F4EE4" w:rsidTr="00660E0E">
        <w:trPr>
          <w:trHeight w:val="248"/>
        </w:trPr>
        <w:tc>
          <w:tcPr>
            <w:tcW w:w="4587" w:type="dxa"/>
            <w:shd w:val="clear" w:color="auto" w:fill="B3B3B3"/>
          </w:tcPr>
          <w:p w:rsidR="000F4EE4" w:rsidRDefault="001B1768" w:rsidP="00C73B65">
            <w:pPr>
              <w:tabs>
                <w:tab w:val="center" w:pos="4680"/>
                <w:tab w:val="left" w:pos="7912"/>
              </w:tabs>
              <w:jc w:val="center"/>
              <w:rPr>
                <w:b/>
              </w:rPr>
            </w:pPr>
            <w:r>
              <w:rPr>
                <w:b/>
              </w:rPr>
              <w:t>Responsibilities</w:t>
            </w:r>
          </w:p>
        </w:tc>
        <w:tc>
          <w:tcPr>
            <w:tcW w:w="4592" w:type="dxa"/>
            <w:shd w:val="clear" w:color="auto" w:fill="B3B3B3"/>
          </w:tcPr>
          <w:p w:rsidR="000F4EE4" w:rsidRDefault="00F5144C" w:rsidP="00C73B65">
            <w:pPr>
              <w:tabs>
                <w:tab w:val="center" w:pos="4680"/>
                <w:tab w:val="left" w:pos="7912"/>
              </w:tabs>
              <w:jc w:val="center"/>
              <w:rPr>
                <w:b/>
              </w:rPr>
            </w:pPr>
            <w:r>
              <w:rPr>
                <w:b/>
              </w:rPr>
              <w:t>Collaborators</w:t>
            </w:r>
          </w:p>
        </w:tc>
      </w:tr>
      <w:tr w:rsidR="000F4EE4" w:rsidTr="00660E0E">
        <w:trPr>
          <w:trHeight w:val="280"/>
        </w:trPr>
        <w:tc>
          <w:tcPr>
            <w:tcW w:w="4587" w:type="dxa"/>
          </w:tcPr>
          <w:p w:rsidR="000F4EE4" w:rsidRDefault="000F4EE4" w:rsidP="004779F5">
            <w:pPr>
              <w:pStyle w:val="ListParagraph"/>
              <w:numPr>
                <w:ilvl w:val="0"/>
                <w:numId w:val="36"/>
              </w:numPr>
            </w:pPr>
            <w:r>
              <w:t>Keeps track of</w:t>
            </w:r>
            <w:r w:rsidR="004779F5">
              <w:t xml:space="preserve"> t</w:t>
            </w:r>
            <w:r>
              <w:t>arget vertex</w:t>
            </w:r>
          </w:p>
          <w:p w:rsidR="004779F5" w:rsidRDefault="004779F5" w:rsidP="004779F5">
            <w:pPr>
              <w:pStyle w:val="ListParagraph"/>
              <w:numPr>
                <w:ilvl w:val="0"/>
                <w:numId w:val="36"/>
              </w:numPr>
            </w:pPr>
            <w:r>
              <w:t>Keeps track of weight to help pick a “next step” vertex and also to avoid coll</w:t>
            </w:r>
            <w:r w:rsidR="00A12C93">
              <w:t>i</w:t>
            </w:r>
            <w:r>
              <w:t>sions.</w:t>
            </w:r>
          </w:p>
        </w:tc>
        <w:tc>
          <w:tcPr>
            <w:tcW w:w="4592" w:type="dxa"/>
          </w:tcPr>
          <w:p w:rsidR="000F4EE4" w:rsidRDefault="000F4EE4" w:rsidP="000F4EE4">
            <w:pPr>
              <w:pStyle w:val="ListParagraph"/>
              <w:numPr>
                <w:ilvl w:val="0"/>
                <w:numId w:val="36"/>
              </w:numPr>
            </w:pPr>
            <w:r>
              <w:rPr>
                <w:b/>
              </w:rPr>
              <w:t>Vertex</w:t>
            </w:r>
          </w:p>
        </w:tc>
      </w:tr>
    </w:tbl>
    <w:p w:rsidR="001E076D" w:rsidRDefault="001E076D" w:rsidP="001E076D"/>
    <w:p w:rsidR="00003CC4" w:rsidRDefault="00003CC4" w:rsidP="001E076D"/>
    <w:p w:rsidR="00003CC4" w:rsidRDefault="00003CC4" w:rsidP="001E076D"/>
    <w:p w:rsidR="00003CC4" w:rsidRDefault="00003CC4" w:rsidP="001E076D"/>
    <w:p w:rsidR="00003CC4" w:rsidRDefault="00003CC4" w:rsidP="001E076D"/>
    <w:p w:rsidR="00003CC4" w:rsidRDefault="00003CC4" w:rsidP="001E076D"/>
    <w:p w:rsidR="00003CC4" w:rsidRDefault="00003CC4" w:rsidP="001E076D"/>
    <w:p w:rsidR="00003CC4" w:rsidRDefault="00003CC4" w:rsidP="001E076D"/>
    <w:p w:rsidR="004779F5" w:rsidRDefault="004779F5" w:rsidP="001E076D"/>
    <w:tbl>
      <w:tblPr>
        <w:tblStyle w:val="TableGrid"/>
        <w:tblW w:w="0" w:type="auto"/>
        <w:tblLook w:val="04A0"/>
      </w:tblPr>
      <w:tblGrid>
        <w:gridCol w:w="4498"/>
        <w:gridCol w:w="4700"/>
      </w:tblGrid>
      <w:tr w:rsidR="00285DA5" w:rsidTr="00C52DA7">
        <w:trPr>
          <w:trHeight w:val="259"/>
        </w:trPr>
        <w:tc>
          <w:tcPr>
            <w:tcW w:w="9198" w:type="dxa"/>
            <w:gridSpan w:val="2"/>
            <w:shd w:val="clear" w:color="auto" w:fill="B3B3B3"/>
          </w:tcPr>
          <w:p w:rsidR="00285DA5" w:rsidRPr="001E076D" w:rsidRDefault="00285DA5" w:rsidP="00285DA5">
            <w:pPr>
              <w:tabs>
                <w:tab w:val="center" w:pos="4680"/>
                <w:tab w:val="left" w:pos="7912"/>
              </w:tabs>
              <w:rPr>
                <w:b/>
              </w:rPr>
            </w:pPr>
            <w:r>
              <w:rPr>
                <w:b/>
              </w:rPr>
              <w:lastRenderedPageBreak/>
              <w:tab/>
              <w:t>EnvironmentMap</w:t>
            </w:r>
            <w:r>
              <w:rPr>
                <w:b/>
              </w:rPr>
              <w:tab/>
            </w:r>
          </w:p>
        </w:tc>
      </w:tr>
      <w:tr w:rsidR="00285DA5" w:rsidTr="00C52DA7">
        <w:trPr>
          <w:trHeight w:val="243"/>
        </w:trPr>
        <w:tc>
          <w:tcPr>
            <w:tcW w:w="4498" w:type="dxa"/>
            <w:shd w:val="clear" w:color="auto" w:fill="B3B3B3"/>
          </w:tcPr>
          <w:p w:rsidR="00285DA5" w:rsidRDefault="001B1768" w:rsidP="00C73B65">
            <w:pPr>
              <w:tabs>
                <w:tab w:val="center" w:pos="4680"/>
                <w:tab w:val="left" w:pos="7912"/>
              </w:tabs>
              <w:jc w:val="center"/>
              <w:rPr>
                <w:b/>
              </w:rPr>
            </w:pPr>
            <w:r>
              <w:rPr>
                <w:b/>
              </w:rPr>
              <w:t>Responsibilities</w:t>
            </w:r>
          </w:p>
        </w:tc>
        <w:tc>
          <w:tcPr>
            <w:tcW w:w="4700" w:type="dxa"/>
            <w:shd w:val="clear" w:color="auto" w:fill="B3B3B3"/>
          </w:tcPr>
          <w:p w:rsidR="00285DA5" w:rsidRDefault="00F5144C" w:rsidP="00C73B65">
            <w:pPr>
              <w:tabs>
                <w:tab w:val="center" w:pos="4680"/>
                <w:tab w:val="left" w:pos="7912"/>
              </w:tabs>
              <w:jc w:val="center"/>
              <w:rPr>
                <w:b/>
              </w:rPr>
            </w:pPr>
            <w:r>
              <w:rPr>
                <w:b/>
              </w:rPr>
              <w:t>Collaborators</w:t>
            </w:r>
          </w:p>
        </w:tc>
      </w:tr>
      <w:tr w:rsidR="00285DA5" w:rsidTr="00C52DA7">
        <w:trPr>
          <w:trHeight w:val="2342"/>
        </w:trPr>
        <w:tc>
          <w:tcPr>
            <w:tcW w:w="4498" w:type="dxa"/>
          </w:tcPr>
          <w:p w:rsidR="00285DA5" w:rsidRDefault="00285DA5" w:rsidP="00285DA5">
            <w:pPr>
              <w:pStyle w:val="ListParagraph"/>
              <w:numPr>
                <w:ilvl w:val="0"/>
                <w:numId w:val="36"/>
              </w:numPr>
            </w:pPr>
            <w:r>
              <w:t>K</w:t>
            </w:r>
            <w:r w:rsidR="00FF0D44">
              <w:t>nows</w:t>
            </w:r>
            <w:r w:rsidR="00003CC4">
              <w:t xml:space="preserve"> the s</w:t>
            </w:r>
            <w:r>
              <w:t xml:space="preserve">tatic layout of the house including </w:t>
            </w:r>
            <w:r w:rsidR="00003CC4">
              <w:t>obstacles and items.</w:t>
            </w:r>
          </w:p>
          <w:p w:rsidR="00FF0D44" w:rsidRDefault="00FF0D44" w:rsidP="00285DA5">
            <w:pPr>
              <w:pStyle w:val="ListParagraph"/>
              <w:numPr>
                <w:ilvl w:val="0"/>
                <w:numId w:val="36"/>
              </w:numPr>
              <w:rPr>
                <w:ins w:id="45" w:author="abais" w:date="2012-07-08T22:37:00Z"/>
              </w:rPr>
            </w:pPr>
            <w:r>
              <w:t>Knows co-ordinates of pinto docking station.</w:t>
            </w:r>
          </w:p>
          <w:p w:rsidR="005C1DC8" w:rsidRDefault="005C1DC8" w:rsidP="00285DA5">
            <w:pPr>
              <w:pStyle w:val="ListParagraph"/>
              <w:numPr>
                <w:ilvl w:val="0"/>
                <w:numId w:val="36"/>
              </w:numPr>
              <w:rPr>
                <w:ins w:id="46" w:author="abais" w:date="2012-07-08T22:37:00Z"/>
              </w:rPr>
            </w:pPr>
            <w:ins w:id="47" w:author="abais" w:date="2012-07-08T22:37:00Z">
              <w:r>
                <w:t>Records co-ordinates of elderly.</w:t>
              </w:r>
            </w:ins>
          </w:p>
          <w:p w:rsidR="005C1DC8" w:rsidRDefault="005C1DC8" w:rsidP="00285DA5">
            <w:pPr>
              <w:pStyle w:val="ListParagraph"/>
              <w:numPr>
                <w:ilvl w:val="0"/>
                <w:numId w:val="36"/>
              </w:numPr>
            </w:pPr>
            <w:ins w:id="48" w:author="abais" w:date="2012-07-08T22:38:00Z">
              <w:r>
                <w:t>Records co-ordinates of items.</w:t>
              </w:r>
            </w:ins>
          </w:p>
          <w:p w:rsidR="00285DA5" w:rsidRDefault="00003CC4" w:rsidP="00285DA5">
            <w:pPr>
              <w:pStyle w:val="ListParagraph"/>
              <w:numPr>
                <w:ilvl w:val="0"/>
                <w:numId w:val="36"/>
              </w:numPr>
            </w:pPr>
            <w:del w:id="49" w:author="abais" w:date="2012-07-08T22:40:00Z">
              <w:r w:rsidDel="005C1DC8">
                <w:delText>Provides the PathFinder a list of obstacles with co-ordinates.</w:delText>
              </w:r>
            </w:del>
          </w:p>
          <w:p w:rsidR="00FF0D44" w:rsidRDefault="00FF0D44" w:rsidP="00285DA5">
            <w:pPr>
              <w:pStyle w:val="ListParagraph"/>
              <w:numPr>
                <w:ilvl w:val="0"/>
                <w:numId w:val="36"/>
              </w:numPr>
              <w:rPr>
                <w:ins w:id="50" w:author="abais" w:date="2012-07-08T22:39:00Z"/>
              </w:rPr>
            </w:pPr>
            <w:del w:id="51" w:author="abais" w:date="2012-07-08T22:38:00Z">
              <w:r w:rsidDel="005C1DC8">
                <w:delText>Tells PathsFinder to compute paths from pinto docking station to all items.</w:delText>
              </w:r>
            </w:del>
            <w:ins w:id="52" w:author="abais" w:date="2012-07-08T22:38:00Z">
              <w:r w:rsidR="005C1DC8">
                <w:t>-</w:t>
              </w:r>
            </w:ins>
          </w:p>
          <w:p w:rsidR="005C1DC8" w:rsidRDefault="005C1DC8" w:rsidP="00285DA5">
            <w:pPr>
              <w:pStyle w:val="ListParagraph"/>
              <w:numPr>
                <w:ilvl w:val="0"/>
                <w:numId w:val="36"/>
              </w:numPr>
            </w:pPr>
            <w:ins w:id="53" w:author="abais" w:date="2012-07-08T22:41:00Z">
              <w:r>
                <w:t>Provides a walkability matrix for pintos.</w:t>
              </w:r>
            </w:ins>
          </w:p>
        </w:tc>
        <w:tc>
          <w:tcPr>
            <w:tcW w:w="4700" w:type="dxa"/>
          </w:tcPr>
          <w:p w:rsidR="00285DA5" w:rsidRPr="00285DA5" w:rsidRDefault="00285DA5" w:rsidP="00285DA5">
            <w:pPr>
              <w:pStyle w:val="ListParagraph"/>
              <w:numPr>
                <w:ilvl w:val="0"/>
                <w:numId w:val="36"/>
              </w:numPr>
            </w:pPr>
            <w:r>
              <w:rPr>
                <w:b/>
              </w:rPr>
              <w:t>MovableObject</w:t>
            </w:r>
          </w:p>
          <w:p w:rsidR="00285DA5" w:rsidRPr="00003CC4" w:rsidRDefault="00285DA5" w:rsidP="00285DA5">
            <w:pPr>
              <w:pStyle w:val="ListParagraph"/>
              <w:numPr>
                <w:ilvl w:val="0"/>
                <w:numId w:val="36"/>
              </w:numPr>
            </w:pPr>
            <w:r>
              <w:rPr>
                <w:b/>
              </w:rPr>
              <w:t>Item</w:t>
            </w:r>
          </w:p>
          <w:p w:rsidR="00003CC4" w:rsidRPr="005C1DC8" w:rsidRDefault="00003CC4" w:rsidP="00285DA5">
            <w:pPr>
              <w:pStyle w:val="ListParagraph"/>
              <w:numPr>
                <w:ilvl w:val="0"/>
                <w:numId w:val="36"/>
              </w:numPr>
              <w:rPr>
                <w:ins w:id="54" w:author="abais" w:date="2012-07-08T22:39:00Z"/>
                <w:rPrChange w:id="55" w:author="abais" w:date="2012-07-08T22:39:00Z">
                  <w:rPr>
                    <w:ins w:id="56" w:author="abais" w:date="2012-07-08T22:39:00Z"/>
                    <w:b/>
                  </w:rPr>
                </w:rPrChange>
              </w:rPr>
            </w:pPr>
            <w:r>
              <w:rPr>
                <w:b/>
              </w:rPr>
              <w:t>PathFinder</w:t>
            </w:r>
          </w:p>
          <w:p w:rsidR="005C1DC8" w:rsidRDefault="005C1DC8" w:rsidP="00285DA5">
            <w:pPr>
              <w:pStyle w:val="ListParagraph"/>
              <w:numPr>
                <w:ilvl w:val="0"/>
                <w:numId w:val="36"/>
              </w:numPr>
            </w:pPr>
            <w:ins w:id="57" w:author="abais" w:date="2012-07-08T22:39:00Z">
              <w:r>
                <w:rPr>
                  <w:b/>
                </w:rPr>
                <w:t>MapFeatures</w:t>
              </w:r>
            </w:ins>
          </w:p>
        </w:tc>
      </w:tr>
    </w:tbl>
    <w:p w:rsidR="001E076D" w:rsidRDefault="001E076D" w:rsidP="001E076D"/>
    <w:p w:rsidR="00244895" w:rsidRDefault="00244895" w:rsidP="001E076D"/>
    <w:tbl>
      <w:tblPr>
        <w:tblStyle w:val="TableGrid"/>
        <w:tblW w:w="9198" w:type="dxa"/>
        <w:tblLook w:val="04A0"/>
      </w:tblPr>
      <w:tblGrid>
        <w:gridCol w:w="4518"/>
        <w:gridCol w:w="4680"/>
      </w:tblGrid>
      <w:tr w:rsidR="005240DE" w:rsidTr="005240DE">
        <w:trPr>
          <w:trHeight w:val="258"/>
        </w:trPr>
        <w:tc>
          <w:tcPr>
            <w:tcW w:w="4518" w:type="dxa"/>
            <w:shd w:val="clear" w:color="auto" w:fill="B3B3B3"/>
          </w:tcPr>
          <w:p w:rsidR="005240DE" w:rsidRPr="001E076D" w:rsidRDefault="005240DE" w:rsidP="00285DA5">
            <w:pPr>
              <w:tabs>
                <w:tab w:val="center" w:pos="4680"/>
                <w:tab w:val="left" w:pos="7912"/>
              </w:tabs>
              <w:rPr>
                <w:b/>
              </w:rPr>
            </w:pPr>
            <w:bookmarkStart w:id="58" w:name="OLE_LINK3"/>
            <w:bookmarkStart w:id="59" w:name="OLE_LINK4"/>
            <w:bookmarkStart w:id="60" w:name="OLE_LINK9"/>
            <w:r>
              <w:rPr>
                <w:b/>
              </w:rPr>
              <w:t xml:space="preserve">                                   MovableObject</w:t>
            </w:r>
            <w:r>
              <w:rPr>
                <w:b/>
              </w:rPr>
              <w:tab/>
            </w:r>
          </w:p>
        </w:tc>
        <w:tc>
          <w:tcPr>
            <w:tcW w:w="4680" w:type="dxa"/>
            <w:shd w:val="clear" w:color="auto" w:fill="B3B3B3"/>
          </w:tcPr>
          <w:p w:rsidR="005240DE" w:rsidRPr="001E076D" w:rsidRDefault="005240DE" w:rsidP="00285DA5">
            <w:pPr>
              <w:tabs>
                <w:tab w:val="center" w:pos="4680"/>
                <w:tab w:val="left" w:pos="7912"/>
              </w:tabs>
              <w:rPr>
                <w:b/>
              </w:rPr>
            </w:pPr>
            <w:r>
              <w:rPr>
                <w:b/>
              </w:rPr>
              <w:t xml:space="preserve"> Subclass: Pinto</w:t>
            </w:r>
          </w:p>
        </w:tc>
      </w:tr>
      <w:tr w:rsidR="00285DA5" w:rsidTr="005240DE">
        <w:trPr>
          <w:trHeight w:val="258"/>
        </w:trPr>
        <w:tc>
          <w:tcPr>
            <w:tcW w:w="4518" w:type="dxa"/>
            <w:shd w:val="clear" w:color="auto" w:fill="B3B3B3"/>
          </w:tcPr>
          <w:p w:rsidR="00285DA5" w:rsidRDefault="001B1768" w:rsidP="00C73B65">
            <w:pPr>
              <w:tabs>
                <w:tab w:val="center" w:pos="4680"/>
                <w:tab w:val="left" w:pos="7912"/>
              </w:tabs>
              <w:jc w:val="center"/>
              <w:rPr>
                <w:b/>
              </w:rPr>
            </w:pPr>
            <w:r>
              <w:rPr>
                <w:b/>
              </w:rPr>
              <w:t>Responsibilities</w:t>
            </w:r>
          </w:p>
        </w:tc>
        <w:tc>
          <w:tcPr>
            <w:tcW w:w="4680" w:type="dxa"/>
            <w:shd w:val="clear" w:color="auto" w:fill="B3B3B3"/>
          </w:tcPr>
          <w:p w:rsidR="00285DA5" w:rsidRDefault="00F5144C" w:rsidP="00C73B65">
            <w:pPr>
              <w:tabs>
                <w:tab w:val="center" w:pos="4680"/>
                <w:tab w:val="left" w:pos="7912"/>
              </w:tabs>
              <w:jc w:val="center"/>
              <w:rPr>
                <w:b/>
              </w:rPr>
            </w:pPr>
            <w:r>
              <w:rPr>
                <w:b/>
              </w:rPr>
              <w:t>Collaborators</w:t>
            </w:r>
          </w:p>
        </w:tc>
      </w:tr>
      <w:tr w:rsidR="00285DA5" w:rsidTr="005240DE">
        <w:trPr>
          <w:trHeight w:val="517"/>
        </w:trPr>
        <w:tc>
          <w:tcPr>
            <w:tcW w:w="4518" w:type="dxa"/>
          </w:tcPr>
          <w:p w:rsidR="00285DA5" w:rsidRDefault="002E6D9D" w:rsidP="00285DA5">
            <w:pPr>
              <w:pStyle w:val="ListParagraph"/>
              <w:numPr>
                <w:ilvl w:val="0"/>
                <w:numId w:val="36"/>
              </w:numPr>
            </w:pPr>
            <w:r>
              <w:t>Knows its name and type</w:t>
            </w:r>
          </w:p>
          <w:p w:rsidR="00285DA5" w:rsidRDefault="002E6D9D" w:rsidP="00285DA5">
            <w:pPr>
              <w:pStyle w:val="ListParagraph"/>
              <w:numPr>
                <w:ilvl w:val="0"/>
                <w:numId w:val="36"/>
              </w:numPr>
            </w:pPr>
            <w:r>
              <w:t>Keeps track of its co-ordinates.</w:t>
            </w:r>
          </w:p>
        </w:tc>
        <w:tc>
          <w:tcPr>
            <w:tcW w:w="4680" w:type="dxa"/>
          </w:tcPr>
          <w:p w:rsidR="00285DA5" w:rsidRDefault="00285DA5" w:rsidP="00285DA5">
            <w:pPr>
              <w:pStyle w:val="ListParagraph"/>
              <w:numPr>
                <w:ilvl w:val="0"/>
                <w:numId w:val="36"/>
              </w:numPr>
            </w:pPr>
            <w:r>
              <w:rPr>
                <w:b/>
              </w:rPr>
              <w:t>EnvironmentMap</w:t>
            </w:r>
          </w:p>
        </w:tc>
      </w:tr>
      <w:bookmarkEnd w:id="58"/>
      <w:bookmarkEnd w:id="59"/>
      <w:bookmarkEnd w:id="60"/>
    </w:tbl>
    <w:p w:rsidR="000B5862" w:rsidRDefault="000B5862" w:rsidP="001E076D"/>
    <w:p w:rsidR="00244895" w:rsidRDefault="00244895" w:rsidP="001E076D"/>
    <w:tbl>
      <w:tblPr>
        <w:tblStyle w:val="TableGrid"/>
        <w:tblW w:w="9198" w:type="dxa"/>
        <w:tblLook w:val="04A0"/>
        <w:tblPrChange w:id="61" w:author="abais" w:date="2012-07-08T22:42:00Z">
          <w:tblPr>
            <w:tblStyle w:val="TableGrid"/>
            <w:tblW w:w="9198" w:type="dxa"/>
            <w:tblLook w:val="04A0"/>
          </w:tblPr>
        </w:tblPrChange>
      </w:tblPr>
      <w:tblGrid>
        <w:gridCol w:w="4518"/>
        <w:gridCol w:w="4680"/>
        <w:tblGridChange w:id="62">
          <w:tblGrid>
            <w:gridCol w:w="4518"/>
            <w:gridCol w:w="4680"/>
          </w:tblGrid>
        </w:tblGridChange>
      </w:tblGrid>
      <w:tr w:rsidR="000B5862" w:rsidRPr="001E076D" w:rsidTr="005C1DC8">
        <w:trPr>
          <w:trHeight w:val="224"/>
          <w:trPrChange w:id="63" w:author="abais" w:date="2012-07-08T22:42:00Z">
            <w:trPr>
              <w:trHeight w:val="260"/>
            </w:trPr>
          </w:trPrChange>
        </w:trPr>
        <w:tc>
          <w:tcPr>
            <w:tcW w:w="9198" w:type="dxa"/>
            <w:gridSpan w:val="2"/>
            <w:shd w:val="clear" w:color="auto" w:fill="B3B3B3"/>
            <w:tcPrChange w:id="64" w:author="abais" w:date="2012-07-08T22:42:00Z">
              <w:tcPr>
                <w:tcW w:w="9198" w:type="dxa"/>
                <w:gridSpan w:val="2"/>
                <w:shd w:val="clear" w:color="auto" w:fill="B3B3B3"/>
              </w:tcPr>
            </w:tcPrChange>
          </w:tcPr>
          <w:p w:rsidR="000B5862" w:rsidRPr="001E076D" w:rsidRDefault="000B5862" w:rsidP="00901463">
            <w:pPr>
              <w:tabs>
                <w:tab w:val="center" w:pos="4680"/>
                <w:tab w:val="left" w:pos="7912"/>
              </w:tabs>
              <w:rPr>
                <w:b/>
              </w:rPr>
            </w:pPr>
            <w:r>
              <w:rPr>
                <w:b/>
              </w:rPr>
              <w:tab/>
              <w:t>Item</w:t>
            </w:r>
            <w:ins w:id="65" w:author="abais" w:date="2012-07-08T22:42:00Z">
              <w:r w:rsidR="005C1DC8">
                <w:rPr>
                  <w:b/>
                </w:rPr>
                <w:t xml:space="preserve"> SuperClass: Movable Object</w:t>
              </w:r>
            </w:ins>
            <w:r>
              <w:rPr>
                <w:b/>
              </w:rPr>
              <w:tab/>
            </w:r>
          </w:p>
        </w:tc>
      </w:tr>
      <w:tr w:rsidR="000B5862" w:rsidTr="00901463">
        <w:trPr>
          <w:trHeight w:val="260"/>
        </w:trPr>
        <w:tc>
          <w:tcPr>
            <w:tcW w:w="4518" w:type="dxa"/>
            <w:shd w:val="clear" w:color="auto" w:fill="B3B3B3"/>
          </w:tcPr>
          <w:p w:rsidR="000B5862" w:rsidRDefault="000B5862" w:rsidP="00901463">
            <w:pPr>
              <w:tabs>
                <w:tab w:val="center" w:pos="4680"/>
                <w:tab w:val="left" w:pos="7912"/>
              </w:tabs>
              <w:jc w:val="center"/>
              <w:rPr>
                <w:b/>
              </w:rPr>
            </w:pPr>
            <w:r>
              <w:rPr>
                <w:b/>
              </w:rPr>
              <w:t>Responsibilities</w:t>
            </w:r>
          </w:p>
        </w:tc>
        <w:tc>
          <w:tcPr>
            <w:tcW w:w="4680" w:type="dxa"/>
            <w:shd w:val="clear" w:color="auto" w:fill="B3B3B3"/>
          </w:tcPr>
          <w:p w:rsidR="000B5862" w:rsidRDefault="000B5862" w:rsidP="00901463">
            <w:pPr>
              <w:tabs>
                <w:tab w:val="center" w:pos="4680"/>
                <w:tab w:val="left" w:pos="7912"/>
              </w:tabs>
              <w:jc w:val="center"/>
              <w:rPr>
                <w:b/>
              </w:rPr>
            </w:pPr>
            <w:r>
              <w:rPr>
                <w:b/>
              </w:rPr>
              <w:t>Collaborators</w:t>
            </w:r>
          </w:p>
        </w:tc>
      </w:tr>
      <w:tr w:rsidR="000B5862" w:rsidRPr="002E6D9D" w:rsidTr="00901463">
        <w:trPr>
          <w:trHeight w:val="260"/>
        </w:trPr>
        <w:tc>
          <w:tcPr>
            <w:tcW w:w="4518" w:type="dxa"/>
          </w:tcPr>
          <w:p w:rsidR="000B5862" w:rsidRDefault="000B5862" w:rsidP="00901463">
            <w:pPr>
              <w:pStyle w:val="ListParagraph"/>
              <w:numPr>
                <w:ilvl w:val="0"/>
                <w:numId w:val="36"/>
              </w:numPr>
            </w:pPr>
            <w:r>
              <w:t>Knows its name</w:t>
            </w:r>
          </w:p>
          <w:p w:rsidR="000B5862" w:rsidRDefault="000B5862" w:rsidP="00901463">
            <w:pPr>
              <w:pStyle w:val="ListParagraph"/>
              <w:numPr>
                <w:ilvl w:val="0"/>
                <w:numId w:val="36"/>
              </w:numPr>
            </w:pPr>
            <w:r>
              <w:t>Knows its co-ordinates.</w:t>
            </w:r>
          </w:p>
        </w:tc>
        <w:tc>
          <w:tcPr>
            <w:tcW w:w="4680" w:type="dxa"/>
          </w:tcPr>
          <w:p w:rsidR="000B5862" w:rsidRPr="002E6D9D" w:rsidRDefault="005C1DC8" w:rsidP="00901463">
            <w:pPr>
              <w:pStyle w:val="ListParagraph"/>
              <w:numPr>
                <w:ilvl w:val="0"/>
                <w:numId w:val="36"/>
              </w:numPr>
              <w:rPr>
                <w:b/>
              </w:rPr>
            </w:pPr>
            <w:ins w:id="66" w:author="abais" w:date="2012-07-08T22:42:00Z">
              <w:r>
                <w:rPr>
                  <w:b/>
                </w:rPr>
                <w:t>Movable Object</w:t>
              </w:r>
            </w:ins>
            <w:del w:id="67" w:author="abais" w:date="2012-07-08T22:42:00Z">
              <w:r w:rsidR="000B5862" w:rsidDel="005C1DC8">
                <w:rPr>
                  <w:b/>
                </w:rPr>
                <w:delText>None</w:delText>
              </w:r>
            </w:del>
          </w:p>
        </w:tc>
      </w:tr>
    </w:tbl>
    <w:p w:rsidR="001B1768" w:rsidRDefault="001B1768" w:rsidP="001E076D"/>
    <w:p w:rsidR="00244895" w:rsidRDefault="00244895" w:rsidP="001E076D"/>
    <w:tbl>
      <w:tblPr>
        <w:tblStyle w:val="TableGrid"/>
        <w:tblW w:w="9576" w:type="dxa"/>
        <w:tblLook w:val="04A0"/>
      </w:tblPr>
      <w:tblGrid>
        <w:gridCol w:w="4518"/>
        <w:gridCol w:w="4680"/>
        <w:gridCol w:w="378"/>
      </w:tblGrid>
      <w:tr w:rsidR="000C5562" w:rsidTr="005C1DC8">
        <w:trPr>
          <w:gridAfter w:val="1"/>
          <w:wAfter w:w="378" w:type="dxa"/>
          <w:trHeight w:val="260"/>
        </w:trPr>
        <w:tc>
          <w:tcPr>
            <w:tcW w:w="9198" w:type="dxa"/>
            <w:gridSpan w:val="2"/>
            <w:shd w:val="clear" w:color="auto" w:fill="B3B3B3"/>
          </w:tcPr>
          <w:p w:rsidR="000C5562" w:rsidRPr="001E076D" w:rsidRDefault="000B5862" w:rsidP="000C5562">
            <w:pPr>
              <w:tabs>
                <w:tab w:val="center" w:pos="4680"/>
                <w:tab w:val="left" w:pos="7912"/>
              </w:tabs>
              <w:rPr>
                <w:b/>
              </w:rPr>
            </w:pPr>
            <w:bookmarkStart w:id="68" w:name="OLE_LINK5"/>
            <w:bookmarkStart w:id="69" w:name="OLE_LINK6"/>
            <w:r>
              <w:rPr>
                <w:b/>
              </w:rPr>
              <w:tab/>
              <w:t>PintoManager</w:t>
            </w:r>
            <w:r w:rsidR="000C5562">
              <w:rPr>
                <w:b/>
              </w:rPr>
              <w:tab/>
            </w:r>
          </w:p>
        </w:tc>
      </w:tr>
      <w:tr w:rsidR="002E6D9D" w:rsidTr="005C1DC8">
        <w:trPr>
          <w:gridAfter w:val="1"/>
          <w:wAfter w:w="378" w:type="dxa"/>
          <w:trHeight w:val="260"/>
        </w:trPr>
        <w:tc>
          <w:tcPr>
            <w:tcW w:w="4518" w:type="dxa"/>
            <w:shd w:val="clear" w:color="auto" w:fill="B3B3B3"/>
          </w:tcPr>
          <w:p w:rsidR="002E6D9D" w:rsidRDefault="002E6D9D" w:rsidP="00C73B65">
            <w:pPr>
              <w:tabs>
                <w:tab w:val="center" w:pos="4680"/>
                <w:tab w:val="left" w:pos="7912"/>
              </w:tabs>
              <w:jc w:val="center"/>
              <w:rPr>
                <w:b/>
              </w:rPr>
            </w:pPr>
            <w:r>
              <w:rPr>
                <w:b/>
              </w:rPr>
              <w:t>Responsibilities</w:t>
            </w:r>
          </w:p>
        </w:tc>
        <w:tc>
          <w:tcPr>
            <w:tcW w:w="4680" w:type="dxa"/>
            <w:shd w:val="clear" w:color="auto" w:fill="B3B3B3"/>
          </w:tcPr>
          <w:p w:rsidR="002E6D9D" w:rsidRDefault="002E6D9D" w:rsidP="00C73B65">
            <w:pPr>
              <w:tabs>
                <w:tab w:val="center" w:pos="4680"/>
                <w:tab w:val="left" w:pos="7912"/>
              </w:tabs>
              <w:jc w:val="center"/>
              <w:rPr>
                <w:b/>
              </w:rPr>
            </w:pPr>
            <w:r>
              <w:rPr>
                <w:b/>
              </w:rPr>
              <w:t>Collaborators</w:t>
            </w:r>
          </w:p>
        </w:tc>
      </w:tr>
      <w:tr w:rsidR="002E6D9D" w:rsidTr="005C1DC8">
        <w:trPr>
          <w:gridAfter w:val="1"/>
          <w:wAfter w:w="378" w:type="dxa"/>
          <w:trHeight w:val="260"/>
        </w:trPr>
        <w:tc>
          <w:tcPr>
            <w:tcW w:w="4518" w:type="dxa"/>
          </w:tcPr>
          <w:p w:rsidR="002E6D9D" w:rsidRDefault="00FF0D44" w:rsidP="000C5562">
            <w:pPr>
              <w:pStyle w:val="ListParagraph"/>
              <w:numPr>
                <w:ilvl w:val="0"/>
                <w:numId w:val="36"/>
              </w:numPr>
            </w:pPr>
            <w:r>
              <w:t>Processes Commands.</w:t>
            </w:r>
          </w:p>
          <w:p w:rsidR="00FF0D44" w:rsidRDefault="00FF0D44" w:rsidP="000C5562">
            <w:pPr>
              <w:pStyle w:val="ListParagraph"/>
              <w:numPr>
                <w:ilvl w:val="0"/>
                <w:numId w:val="36"/>
              </w:numPr>
            </w:pPr>
            <w:r>
              <w:t xml:space="preserve">Queries Pathfinder for </w:t>
            </w:r>
            <w:r w:rsidR="00244895">
              <w:t xml:space="preserve">a </w:t>
            </w:r>
            <w:r>
              <w:t xml:space="preserve">shortest collision free </w:t>
            </w:r>
            <w:r w:rsidR="00244895">
              <w:t>path to the item.</w:t>
            </w:r>
          </w:p>
          <w:p w:rsidR="00FF0D44" w:rsidRDefault="00FF0D44" w:rsidP="000C5562">
            <w:pPr>
              <w:pStyle w:val="ListParagraph"/>
              <w:numPr>
                <w:ilvl w:val="0"/>
                <w:numId w:val="36"/>
              </w:numPr>
            </w:pPr>
            <w:r>
              <w:t>Dispatches pintos to getItems on shortest collision free paths.</w:t>
            </w:r>
          </w:p>
          <w:p w:rsidR="00FF0D44" w:rsidRDefault="00FF0D44" w:rsidP="000C5562">
            <w:pPr>
              <w:pStyle w:val="ListParagraph"/>
              <w:numPr>
                <w:ilvl w:val="0"/>
                <w:numId w:val="36"/>
              </w:numPr>
            </w:pPr>
            <w:r>
              <w:t>Keep</w:t>
            </w:r>
            <w:r w:rsidR="00244895">
              <w:t>s track of pintos</w:t>
            </w:r>
            <w:ins w:id="70" w:author="abais" w:date="2012-07-08T22:44:00Z">
              <w:r w:rsidR="005C1DC8">
                <w:t>, their availability</w:t>
              </w:r>
            </w:ins>
            <w:r w:rsidR="00244895">
              <w:t xml:space="preserve"> and their </w:t>
            </w:r>
            <w:ins w:id="71" w:author="abais" w:date="2012-07-08T22:44:00Z">
              <w:r w:rsidR="005C1DC8">
                <w:t xml:space="preserve">task </w:t>
              </w:r>
            </w:ins>
            <w:del w:id="72" w:author="abais" w:date="2012-07-08T22:44:00Z">
              <w:r w:rsidR="00B86E9B" w:rsidDel="005C1DC8">
                <w:delText>job</w:delText>
              </w:r>
            </w:del>
            <w:r w:rsidR="00B86E9B">
              <w:t xml:space="preserve"> status.</w:t>
            </w:r>
          </w:p>
          <w:p w:rsidR="00B86E9B" w:rsidRDefault="00B86E9B" w:rsidP="000C5562">
            <w:pPr>
              <w:pStyle w:val="ListParagraph"/>
              <w:numPr>
                <w:ilvl w:val="0"/>
                <w:numId w:val="36"/>
              </w:numPr>
              <w:rPr>
                <w:ins w:id="73" w:author="abais" w:date="2012-07-08T22:45:00Z"/>
              </w:rPr>
            </w:pPr>
            <w:del w:id="74" w:author="abais" w:date="2012-07-08T22:48:00Z">
              <w:r w:rsidDel="00726A62">
                <w:delText>Keeps track of pinto status [</w:delText>
              </w:r>
              <w:r w:rsidR="000733D6" w:rsidDel="00726A62">
                <w:delText>idle | busy</w:delText>
              </w:r>
              <w:r w:rsidDel="00726A62">
                <w:delText>]</w:delText>
              </w:r>
            </w:del>
            <w:del w:id="75" w:author="abais" w:date="2012-07-08T22:47:00Z">
              <w:r w:rsidDel="00726A62">
                <w:delText>.</w:delText>
              </w:r>
            </w:del>
          </w:p>
          <w:p w:rsidR="005C1DC8" w:rsidRDefault="005C1DC8" w:rsidP="000C5562">
            <w:pPr>
              <w:pStyle w:val="ListParagraph"/>
              <w:numPr>
                <w:ilvl w:val="0"/>
                <w:numId w:val="36"/>
              </w:numPr>
            </w:pPr>
            <w:ins w:id="76" w:author="abais" w:date="2012-07-08T22:45:00Z">
              <w:r>
                <w:t>Has a polling scheme to periodically watch for queued getItem tasks and spawns them as pintos become idle.</w:t>
              </w:r>
            </w:ins>
          </w:p>
          <w:p w:rsidR="00FF0D44" w:rsidRDefault="00FF0D44" w:rsidP="000C5562">
            <w:pPr>
              <w:pStyle w:val="ListParagraph"/>
              <w:numPr>
                <w:ilvl w:val="0"/>
                <w:numId w:val="36"/>
              </w:numPr>
            </w:pPr>
            <w:r>
              <w:t>Relays messages to userInterface</w:t>
            </w:r>
            <w:r w:rsidR="00244895">
              <w:t xml:space="preserve"> for delivery to the elderly</w:t>
            </w:r>
            <w:ins w:id="77" w:author="abais" w:date="2012-07-08T22:47:00Z">
              <w:r w:rsidR="005C1DC8">
                <w:t xml:space="preserve"> via callbacks through commands.</w:t>
              </w:r>
            </w:ins>
            <w:del w:id="78" w:author="abais" w:date="2012-07-08T22:46:00Z">
              <w:r w:rsidR="00244895" w:rsidDel="005C1DC8">
                <w:delText>.</w:delText>
              </w:r>
            </w:del>
          </w:p>
        </w:tc>
        <w:tc>
          <w:tcPr>
            <w:tcW w:w="4680" w:type="dxa"/>
          </w:tcPr>
          <w:p w:rsidR="002E6D9D" w:rsidRDefault="000B5862" w:rsidP="002E6D9D">
            <w:pPr>
              <w:pStyle w:val="ListParagraph"/>
              <w:numPr>
                <w:ilvl w:val="0"/>
                <w:numId w:val="36"/>
              </w:numPr>
              <w:rPr>
                <w:b/>
              </w:rPr>
            </w:pPr>
            <w:r>
              <w:rPr>
                <w:b/>
              </w:rPr>
              <w:t>Pinto</w:t>
            </w:r>
          </w:p>
          <w:p w:rsidR="000B5862" w:rsidRDefault="000B5862" w:rsidP="002E6D9D">
            <w:pPr>
              <w:pStyle w:val="ListParagraph"/>
              <w:numPr>
                <w:ilvl w:val="0"/>
                <w:numId w:val="36"/>
              </w:numPr>
              <w:rPr>
                <w:b/>
              </w:rPr>
            </w:pPr>
            <w:r>
              <w:rPr>
                <w:b/>
              </w:rPr>
              <w:t>PathFinder</w:t>
            </w:r>
          </w:p>
          <w:p w:rsidR="000B5862" w:rsidRDefault="000B5862" w:rsidP="002E6D9D">
            <w:pPr>
              <w:pStyle w:val="ListParagraph"/>
              <w:numPr>
                <w:ilvl w:val="0"/>
                <w:numId w:val="36"/>
              </w:numPr>
              <w:rPr>
                <w:b/>
              </w:rPr>
            </w:pPr>
            <w:r>
              <w:rPr>
                <w:b/>
              </w:rPr>
              <w:t>Command</w:t>
            </w:r>
          </w:p>
          <w:p w:rsidR="000B5862" w:rsidRDefault="000B5862" w:rsidP="002E6D9D">
            <w:pPr>
              <w:pStyle w:val="ListParagraph"/>
              <w:numPr>
                <w:ilvl w:val="0"/>
                <w:numId w:val="36"/>
              </w:numPr>
              <w:rPr>
                <w:ins w:id="79" w:author="abais" w:date="2012-07-08T22:46:00Z"/>
                <w:b/>
              </w:rPr>
            </w:pPr>
            <w:del w:id="80" w:author="abais" w:date="2012-07-08T22:46:00Z">
              <w:r w:rsidDel="005C1DC8">
                <w:rPr>
                  <w:b/>
                </w:rPr>
                <w:delText>UserInterface</w:delText>
              </w:r>
            </w:del>
          </w:p>
          <w:p w:rsidR="005C1DC8" w:rsidRPr="002E6D9D" w:rsidRDefault="005C1DC8" w:rsidP="002E6D9D">
            <w:pPr>
              <w:pStyle w:val="ListParagraph"/>
              <w:numPr>
                <w:ilvl w:val="0"/>
                <w:numId w:val="36"/>
              </w:numPr>
              <w:rPr>
                <w:b/>
              </w:rPr>
            </w:pPr>
            <w:ins w:id="81" w:author="abais" w:date="2012-07-08T22:46:00Z">
              <w:r>
                <w:rPr>
                  <w:b/>
                </w:rPr>
                <w:t>EnvironmentMap</w:t>
              </w:r>
            </w:ins>
          </w:p>
        </w:tc>
      </w:tr>
      <w:tr w:rsidR="00C52DA7" w:rsidTr="005C1DC8">
        <w:trPr>
          <w:trHeight w:val="215"/>
        </w:trPr>
        <w:tc>
          <w:tcPr>
            <w:tcW w:w="4518" w:type="dxa"/>
            <w:shd w:val="clear" w:color="auto" w:fill="B3B3B3"/>
          </w:tcPr>
          <w:p w:rsidR="00C52DA7" w:rsidRPr="001E076D" w:rsidRDefault="00A12C93" w:rsidP="00C73B65">
            <w:pPr>
              <w:tabs>
                <w:tab w:val="center" w:pos="4680"/>
                <w:tab w:val="left" w:pos="7912"/>
              </w:tabs>
              <w:rPr>
                <w:b/>
              </w:rPr>
            </w:pPr>
            <w:bookmarkStart w:id="82" w:name="OLE_LINK7"/>
            <w:bookmarkStart w:id="83" w:name="OLE_LINK8"/>
            <w:bookmarkEnd w:id="68"/>
            <w:bookmarkEnd w:id="69"/>
            <w:r>
              <w:rPr>
                <w:b/>
              </w:rPr>
              <w:lastRenderedPageBreak/>
              <w:t xml:space="preserve">                          </w:t>
            </w:r>
            <w:r w:rsidR="00C52DA7">
              <w:rPr>
                <w:b/>
              </w:rPr>
              <w:t>Pinto</w:t>
            </w:r>
            <w:r w:rsidR="00C52DA7">
              <w:rPr>
                <w:b/>
              </w:rPr>
              <w:tab/>
            </w:r>
          </w:p>
        </w:tc>
        <w:tc>
          <w:tcPr>
            <w:tcW w:w="5058" w:type="dxa"/>
            <w:gridSpan w:val="2"/>
            <w:shd w:val="clear" w:color="auto" w:fill="B3B3B3"/>
          </w:tcPr>
          <w:p w:rsidR="00C52DA7" w:rsidRPr="001E076D" w:rsidRDefault="00A12C93" w:rsidP="00C73B65">
            <w:pPr>
              <w:tabs>
                <w:tab w:val="center" w:pos="4680"/>
                <w:tab w:val="left" w:pos="7912"/>
              </w:tabs>
              <w:rPr>
                <w:b/>
              </w:rPr>
            </w:pPr>
            <w:r>
              <w:rPr>
                <w:b/>
              </w:rPr>
              <w:t>Superclass: MoveableObject</w:t>
            </w:r>
          </w:p>
        </w:tc>
      </w:tr>
      <w:tr w:rsidR="002E6D9D" w:rsidTr="005C1DC8">
        <w:trPr>
          <w:trHeight w:val="228"/>
        </w:trPr>
        <w:tc>
          <w:tcPr>
            <w:tcW w:w="4518" w:type="dxa"/>
            <w:shd w:val="clear" w:color="auto" w:fill="B3B3B3"/>
          </w:tcPr>
          <w:p w:rsidR="002E6D9D" w:rsidRDefault="002E6D9D" w:rsidP="00C73B65">
            <w:pPr>
              <w:tabs>
                <w:tab w:val="center" w:pos="4680"/>
                <w:tab w:val="left" w:pos="7912"/>
              </w:tabs>
              <w:jc w:val="center"/>
              <w:rPr>
                <w:b/>
              </w:rPr>
            </w:pPr>
            <w:r>
              <w:rPr>
                <w:b/>
              </w:rPr>
              <w:t>Responsibilities</w:t>
            </w:r>
          </w:p>
        </w:tc>
        <w:tc>
          <w:tcPr>
            <w:tcW w:w="5058" w:type="dxa"/>
            <w:gridSpan w:val="2"/>
            <w:shd w:val="clear" w:color="auto" w:fill="B3B3B3"/>
          </w:tcPr>
          <w:p w:rsidR="002E6D9D" w:rsidRDefault="002E6D9D" w:rsidP="002E6D9D">
            <w:pPr>
              <w:tabs>
                <w:tab w:val="center" w:pos="4680"/>
                <w:tab w:val="left" w:pos="7912"/>
              </w:tabs>
              <w:jc w:val="center"/>
              <w:rPr>
                <w:b/>
              </w:rPr>
            </w:pPr>
            <w:r>
              <w:rPr>
                <w:b/>
              </w:rPr>
              <w:t>Collaborators</w:t>
            </w:r>
          </w:p>
        </w:tc>
      </w:tr>
      <w:tr w:rsidR="002E6D9D" w:rsidTr="005C1DC8">
        <w:trPr>
          <w:trHeight w:val="928"/>
        </w:trPr>
        <w:tc>
          <w:tcPr>
            <w:tcW w:w="4518" w:type="dxa"/>
          </w:tcPr>
          <w:p w:rsidR="002E6D9D" w:rsidRDefault="002E6D9D" w:rsidP="00C73B65">
            <w:pPr>
              <w:pStyle w:val="ListParagraph"/>
              <w:numPr>
                <w:ilvl w:val="0"/>
                <w:numId w:val="36"/>
              </w:numPr>
            </w:pPr>
            <w:r>
              <w:t>Executes Commands</w:t>
            </w:r>
            <w:r w:rsidR="00C52DA7">
              <w:t>.</w:t>
            </w:r>
          </w:p>
          <w:p w:rsidR="008F53CA" w:rsidRDefault="008F53CA" w:rsidP="00C73B65">
            <w:pPr>
              <w:pStyle w:val="ListParagraph"/>
              <w:numPr>
                <w:ilvl w:val="0"/>
                <w:numId w:val="36"/>
              </w:numPr>
            </w:pPr>
            <w:r>
              <w:t xml:space="preserve">Accepts command </w:t>
            </w:r>
            <w:del w:id="84" w:author="abais" w:date="2012-07-08T22:48:00Z">
              <w:r w:rsidDel="00726A62">
                <w:delText xml:space="preserve">and path </w:delText>
              </w:r>
            </w:del>
            <w:r>
              <w:t>from PintoManager.</w:t>
            </w:r>
          </w:p>
          <w:p w:rsidR="00C52DA7" w:rsidRDefault="00C47049" w:rsidP="00C52DA7">
            <w:pPr>
              <w:pStyle w:val="ListParagraph"/>
              <w:numPr>
                <w:ilvl w:val="0"/>
                <w:numId w:val="36"/>
              </w:numPr>
            </w:pPr>
            <w:ins w:id="85" w:author="abais" w:date="2012-07-08T22:48:00Z">
              <w:r>
                <w:t xml:space="preserve">Creates </w:t>
              </w:r>
              <w:r>
                <w:t>pathfinders</w:t>
              </w:r>
              <w:r>
                <w:t xml:space="preserve"> to </w:t>
              </w:r>
            </w:ins>
            <w:del w:id="86" w:author="abais" w:date="2012-07-08T22:49:00Z">
              <w:r w:rsidR="00C52DA7" w:rsidDel="00C47049">
                <w:delText xml:space="preserve">Navigates </w:delText>
              </w:r>
            </w:del>
            <w:ins w:id="87" w:author="abais" w:date="2012-07-08T22:49:00Z">
              <w:r>
                <w:t xml:space="preserve">to find </w:t>
              </w:r>
              <w:r>
                <w:t>shortes</w:t>
              </w:r>
              <w:r>
                <w:t>t paths from docking station to the item, item back to the elderly, and from the elderly back to the docking station.</w:t>
              </w:r>
            </w:ins>
            <w:del w:id="88" w:author="abais" w:date="2012-07-08T22:49:00Z">
              <w:r w:rsidR="00C52DA7" w:rsidDel="00C47049">
                <w:delText>along a specified path.</w:delText>
              </w:r>
            </w:del>
          </w:p>
          <w:p w:rsidR="00C52DA7" w:rsidRDefault="00C52DA7" w:rsidP="00C73B65">
            <w:pPr>
              <w:pStyle w:val="ListParagraph"/>
              <w:numPr>
                <w:ilvl w:val="0"/>
                <w:numId w:val="36"/>
              </w:numPr>
            </w:pPr>
            <w:r>
              <w:t>Updates PathFinder its co-ordinates.</w:t>
            </w:r>
          </w:p>
          <w:p w:rsidR="002E6D9D" w:rsidRDefault="00C52DA7" w:rsidP="00C52DA7">
            <w:pPr>
              <w:pStyle w:val="ListParagraph"/>
              <w:numPr>
                <w:ilvl w:val="0"/>
                <w:numId w:val="36"/>
              </w:numPr>
              <w:rPr>
                <w:ins w:id="89" w:author="abais" w:date="2012-07-08T22:50:00Z"/>
              </w:rPr>
            </w:pPr>
            <w:r>
              <w:t>Delivers items to external actor.</w:t>
            </w:r>
          </w:p>
          <w:p w:rsidR="00C47049" w:rsidRDefault="00C47049" w:rsidP="00C52DA7">
            <w:pPr>
              <w:pStyle w:val="ListParagraph"/>
              <w:numPr>
                <w:ilvl w:val="0"/>
                <w:numId w:val="36"/>
              </w:numPr>
            </w:pPr>
            <w:ins w:id="90" w:author="abais" w:date="2012-07-08T22:50:00Z">
              <w:r>
                <w:t>Keeps track of its status IDLE| BUSY</w:t>
              </w:r>
            </w:ins>
          </w:p>
        </w:tc>
        <w:tc>
          <w:tcPr>
            <w:tcW w:w="5058" w:type="dxa"/>
            <w:gridSpan w:val="2"/>
          </w:tcPr>
          <w:p w:rsidR="002E6D9D" w:rsidRPr="00C73B65" w:rsidRDefault="002E6D9D" w:rsidP="00C73B65">
            <w:pPr>
              <w:pStyle w:val="ListParagraph"/>
              <w:numPr>
                <w:ilvl w:val="0"/>
                <w:numId w:val="36"/>
              </w:numPr>
              <w:rPr>
                <w:i/>
              </w:rPr>
            </w:pPr>
            <w:r>
              <w:rPr>
                <w:b/>
              </w:rPr>
              <w:t>Item</w:t>
            </w:r>
          </w:p>
          <w:p w:rsidR="002E6D9D" w:rsidRPr="00C73B65" w:rsidRDefault="002E6D9D" w:rsidP="00C73B65">
            <w:pPr>
              <w:pStyle w:val="ListParagraph"/>
              <w:numPr>
                <w:ilvl w:val="0"/>
                <w:numId w:val="36"/>
              </w:numPr>
              <w:rPr>
                <w:i/>
              </w:rPr>
            </w:pPr>
            <w:r>
              <w:rPr>
                <w:b/>
              </w:rPr>
              <w:t>PintoManager</w:t>
            </w:r>
          </w:p>
          <w:p w:rsidR="002E6D9D" w:rsidRPr="00C73B65" w:rsidRDefault="002E6D9D" w:rsidP="00C73B65">
            <w:pPr>
              <w:pStyle w:val="ListParagraph"/>
              <w:numPr>
                <w:ilvl w:val="0"/>
                <w:numId w:val="36"/>
              </w:numPr>
              <w:rPr>
                <w:i/>
              </w:rPr>
            </w:pPr>
            <w:r>
              <w:rPr>
                <w:b/>
              </w:rPr>
              <w:t>Command</w:t>
            </w:r>
          </w:p>
          <w:p w:rsidR="002E6D9D" w:rsidRPr="00C47049" w:rsidRDefault="002E6D9D" w:rsidP="00C73B65">
            <w:pPr>
              <w:pStyle w:val="ListParagraph"/>
              <w:numPr>
                <w:ilvl w:val="0"/>
                <w:numId w:val="36"/>
              </w:numPr>
              <w:rPr>
                <w:ins w:id="91" w:author="abais" w:date="2012-07-08T22:50:00Z"/>
                <w:i/>
                <w:rPrChange w:id="92" w:author="abais" w:date="2012-07-08T22:50:00Z">
                  <w:rPr>
                    <w:ins w:id="93" w:author="abais" w:date="2012-07-08T22:50:00Z"/>
                    <w:b/>
                  </w:rPr>
                </w:rPrChange>
              </w:rPr>
            </w:pPr>
            <w:r>
              <w:rPr>
                <w:b/>
              </w:rPr>
              <w:t>PathFinder</w:t>
            </w:r>
          </w:p>
          <w:p w:rsidR="00C47049" w:rsidRPr="000C5562" w:rsidRDefault="00C47049" w:rsidP="00C73B65">
            <w:pPr>
              <w:pStyle w:val="ListParagraph"/>
              <w:numPr>
                <w:ilvl w:val="0"/>
                <w:numId w:val="36"/>
              </w:numPr>
              <w:rPr>
                <w:i/>
              </w:rPr>
            </w:pPr>
            <w:ins w:id="94" w:author="abais" w:date="2012-07-08T22:50:00Z">
              <w:r>
                <w:rPr>
                  <w:b/>
                </w:rPr>
                <w:t>EnvironmentMap</w:t>
              </w:r>
            </w:ins>
          </w:p>
          <w:p w:rsidR="002E6D9D" w:rsidRPr="00C73B65" w:rsidRDefault="002E6D9D" w:rsidP="00C52DA7">
            <w:pPr>
              <w:pStyle w:val="ListParagraph"/>
              <w:rPr>
                <w:b/>
              </w:rPr>
            </w:pPr>
          </w:p>
        </w:tc>
      </w:tr>
      <w:bookmarkEnd w:id="82"/>
      <w:bookmarkEnd w:id="83"/>
    </w:tbl>
    <w:p w:rsidR="00C73B65" w:rsidRDefault="00C73B65" w:rsidP="001E076D"/>
    <w:p w:rsidR="00244895" w:rsidRDefault="00244895" w:rsidP="001E076D"/>
    <w:tbl>
      <w:tblPr>
        <w:tblStyle w:val="TableGrid"/>
        <w:tblW w:w="9179" w:type="dxa"/>
        <w:tblLook w:val="04A0"/>
      </w:tblPr>
      <w:tblGrid>
        <w:gridCol w:w="4588"/>
        <w:gridCol w:w="4591"/>
      </w:tblGrid>
      <w:tr w:rsidR="00536CC2" w:rsidTr="00AB5B94">
        <w:trPr>
          <w:trHeight w:val="264"/>
        </w:trPr>
        <w:tc>
          <w:tcPr>
            <w:tcW w:w="9179" w:type="dxa"/>
            <w:gridSpan w:val="2"/>
            <w:shd w:val="clear" w:color="auto" w:fill="B3B3B3"/>
          </w:tcPr>
          <w:p w:rsidR="00536CC2" w:rsidRPr="001E076D" w:rsidRDefault="00536CC2" w:rsidP="00536CC2">
            <w:pPr>
              <w:tabs>
                <w:tab w:val="center" w:pos="4680"/>
                <w:tab w:val="left" w:pos="7912"/>
              </w:tabs>
              <w:rPr>
                <w:b/>
              </w:rPr>
            </w:pPr>
            <w:r>
              <w:rPr>
                <w:b/>
              </w:rPr>
              <w:tab/>
              <w:t>UserInterface</w:t>
            </w:r>
            <w:r>
              <w:rPr>
                <w:b/>
              </w:rPr>
              <w:tab/>
            </w:r>
          </w:p>
        </w:tc>
      </w:tr>
      <w:tr w:rsidR="00536CC2" w:rsidTr="00AB5B94">
        <w:trPr>
          <w:trHeight w:val="264"/>
        </w:trPr>
        <w:tc>
          <w:tcPr>
            <w:tcW w:w="4588" w:type="dxa"/>
            <w:shd w:val="clear" w:color="auto" w:fill="B3B3B3"/>
          </w:tcPr>
          <w:p w:rsidR="00536CC2" w:rsidRDefault="001B1768" w:rsidP="006F07A7">
            <w:pPr>
              <w:tabs>
                <w:tab w:val="center" w:pos="4680"/>
                <w:tab w:val="left" w:pos="7912"/>
              </w:tabs>
              <w:jc w:val="center"/>
              <w:rPr>
                <w:b/>
              </w:rPr>
            </w:pPr>
            <w:r>
              <w:rPr>
                <w:b/>
              </w:rPr>
              <w:t>Responsibilities</w:t>
            </w:r>
          </w:p>
        </w:tc>
        <w:tc>
          <w:tcPr>
            <w:tcW w:w="4591" w:type="dxa"/>
            <w:shd w:val="clear" w:color="auto" w:fill="B3B3B3"/>
          </w:tcPr>
          <w:p w:rsidR="00536CC2" w:rsidRDefault="00536CC2" w:rsidP="006F07A7">
            <w:pPr>
              <w:tabs>
                <w:tab w:val="center" w:pos="4680"/>
                <w:tab w:val="left" w:pos="7912"/>
              </w:tabs>
              <w:jc w:val="center"/>
              <w:rPr>
                <w:b/>
              </w:rPr>
            </w:pPr>
            <w:r>
              <w:rPr>
                <w:b/>
              </w:rPr>
              <w:t>Collaborators</w:t>
            </w:r>
          </w:p>
        </w:tc>
      </w:tr>
      <w:tr w:rsidR="00536CC2" w:rsidTr="00AB5B94">
        <w:trPr>
          <w:trHeight w:val="1598"/>
        </w:trPr>
        <w:tc>
          <w:tcPr>
            <w:tcW w:w="4588" w:type="dxa"/>
          </w:tcPr>
          <w:p w:rsidR="00FF0D44" w:rsidRDefault="00FF0D44" w:rsidP="00FF0D44">
            <w:pPr>
              <w:pStyle w:val="ListParagraph"/>
              <w:numPr>
                <w:ilvl w:val="0"/>
                <w:numId w:val="36"/>
              </w:numPr>
            </w:pPr>
            <w:r>
              <w:t>Reads</w:t>
            </w:r>
            <w:r w:rsidR="00A12C93">
              <w:t xml:space="preserve"> </w:t>
            </w:r>
            <w:r w:rsidR="009B40F9">
              <w:t xml:space="preserve">elderly </w:t>
            </w:r>
            <w:r>
              <w:t>input in</w:t>
            </w:r>
            <w:r w:rsidR="009B40F9">
              <w:t xml:space="preserve"> </w:t>
            </w:r>
            <w:r w:rsidR="00A12C93">
              <w:t>t</w:t>
            </w:r>
            <w:r w:rsidR="009B40F9">
              <w:t xml:space="preserve">ext or </w:t>
            </w:r>
            <w:r w:rsidR="00A12C93">
              <w:t>v</w:t>
            </w:r>
            <w:r>
              <w:t>oice.</w:t>
            </w:r>
          </w:p>
          <w:p w:rsidR="00536CC2" w:rsidRDefault="009B40F9" w:rsidP="00FF0D44">
            <w:pPr>
              <w:pStyle w:val="ListParagraph"/>
              <w:numPr>
                <w:ilvl w:val="0"/>
                <w:numId w:val="36"/>
              </w:numPr>
            </w:pPr>
            <w:r>
              <w:t xml:space="preserve">Relays messages from the system back to the elderly. </w:t>
            </w:r>
          </w:p>
          <w:p w:rsidR="008F53CA" w:rsidRDefault="008F53CA" w:rsidP="00BC2A2F">
            <w:pPr>
              <w:pStyle w:val="ListParagraph"/>
              <w:numPr>
                <w:ilvl w:val="0"/>
                <w:numId w:val="36"/>
              </w:numPr>
              <w:rPr>
                <w:ins w:id="95" w:author="abais" w:date="2012-07-08T22:51:00Z"/>
              </w:rPr>
            </w:pPr>
            <w:del w:id="96" w:author="abais" w:date="2012-07-08T22:51:00Z">
              <w:r w:rsidDel="00BC2A2F">
                <w:delText>Provides the data the EnvironmentMap will use to guide the PathFinder to create a map of the senior home</w:delText>
              </w:r>
            </w:del>
            <w:r>
              <w:t>.</w:t>
            </w:r>
          </w:p>
          <w:p w:rsidR="00BC2A2F" w:rsidRDefault="00BC2A2F" w:rsidP="00BC2A2F">
            <w:pPr>
              <w:pStyle w:val="ListParagraph"/>
              <w:numPr>
                <w:ilvl w:val="0"/>
                <w:numId w:val="36"/>
              </w:numPr>
              <w:rPr>
                <w:ins w:id="97" w:author="abais" w:date="2012-07-08T22:51:00Z"/>
              </w:rPr>
            </w:pPr>
            <w:ins w:id="98" w:author="abais" w:date="2012-07-08T22:51:00Z">
              <w:r>
                <w:t>Provides callbacks for pintos to communicate back to the elderly.</w:t>
              </w:r>
            </w:ins>
          </w:p>
          <w:p w:rsidR="00BC2A2F" w:rsidRDefault="00BC2A2F" w:rsidP="00BC2A2F">
            <w:pPr>
              <w:pStyle w:val="ListParagraph"/>
              <w:numPr>
                <w:ilvl w:val="0"/>
                <w:numId w:val="36"/>
              </w:numPr>
              <w:rPr>
                <w:ins w:id="99" w:author="abais" w:date="2012-07-08T22:52:00Z"/>
              </w:rPr>
            </w:pPr>
            <w:ins w:id="100" w:author="abais" w:date="2012-07-08T22:52:00Z">
              <w:r>
                <w:t>Dispatches commands</w:t>
              </w:r>
            </w:ins>
          </w:p>
          <w:p w:rsidR="00BC2A2F" w:rsidRDefault="00BC2A2F" w:rsidP="00BC2A2F">
            <w:pPr>
              <w:pStyle w:val="ListParagraph"/>
              <w:numPr>
                <w:ilvl w:val="0"/>
                <w:numId w:val="36"/>
              </w:numPr>
              <w:rPr>
                <w:ins w:id="101" w:author="abais" w:date="2012-07-08T22:52:00Z"/>
              </w:rPr>
            </w:pPr>
            <w:ins w:id="102" w:author="abais" w:date="2012-07-08T22:52:00Z">
              <w:r>
                <w:t>Sends user input to CommandParser to validate tasks to perform.</w:t>
              </w:r>
            </w:ins>
          </w:p>
          <w:p w:rsidR="00BC2A2F" w:rsidRDefault="00BC2A2F" w:rsidP="00BC2A2F">
            <w:pPr>
              <w:pStyle w:val="ListParagraph"/>
              <w:numPr>
                <w:ilvl w:val="0"/>
                <w:numId w:val="36"/>
              </w:numPr>
              <w:rPr>
                <w:ins w:id="103" w:author="abais" w:date="2012-07-08T22:53:00Z"/>
              </w:rPr>
            </w:pPr>
            <w:ins w:id="104" w:author="abais" w:date="2012-07-08T22:53:00Z">
              <w:r>
                <w:t>Displays the houseMap.</w:t>
              </w:r>
            </w:ins>
          </w:p>
          <w:p w:rsidR="00BC2A2F" w:rsidRDefault="00BC2A2F" w:rsidP="00BC2A2F">
            <w:pPr>
              <w:pStyle w:val="ListParagraph"/>
              <w:numPr>
                <w:ilvl w:val="0"/>
                <w:numId w:val="36"/>
              </w:numPr>
            </w:pPr>
            <w:ins w:id="105" w:author="abais" w:date="2012-07-08T22:53:00Z">
              <w:r>
                <w:t>Displays the user guide for the system.</w:t>
              </w:r>
            </w:ins>
          </w:p>
        </w:tc>
        <w:tc>
          <w:tcPr>
            <w:tcW w:w="4591" w:type="dxa"/>
          </w:tcPr>
          <w:p w:rsidR="00536CC2" w:rsidRPr="008F53CA" w:rsidRDefault="00536CC2" w:rsidP="00536CC2">
            <w:pPr>
              <w:pStyle w:val="ListParagraph"/>
              <w:numPr>
                <w:ilvl w:val="0"/>
                <w:numId w:val="36"/>
              </w:numPr>
            </w:pPr>
            <w:r>
              <w:rPr>
                <w:b/>
              </w:rPr>
              <w:t>Command</w:t>
            </w:r>
            <w:ins w:id="106" w:author="abais" w:date="2012-07-08T22:50:00Z">
              <w:r w:rsidR="00BC2A2F">
                <w:rPr>
                  <w:b/>
                </w:rPr>
                <w:t>Parser</w:t>
              </w:r>
            </w:ins>
            <w:del w:id="107" w:author="abais" w:date="2012-07-08T22:50:00Z">
              <w:r w:rsidDel="00BC2A2F">
                <w:rPr>
                  <w:b/>
                </w:rPr>
                <w:delText>Interpreter</w:delText>
              </w:r>
            </w:del>
          </w:p>
          <w:p w:rsidR="008F53CA" w:rsidRPr="008F53CA" w:rsidRDefault="008F53CA" w:rsidP="00536CC2">
            <w:pPr>
              <w:pStyle w:val="ListParagraph"/>
              <w:numPr>
                <w:ilvl w:val="0"/>
                <w:numId w:val="36"/>
              </w:numPr>
            </w:pPr>
            <w:r>
              <w:rPr>
                <w:b/>
              </w:rPr>
              <w:t>PintoManager</w:t>
            </w:r>
          </w:p>
          <w:p w:rsidR="008F53CA" w:rsidRDefault="008F53CA" w:rsidP="00536CC2">
            <w:pPr>
              <w:pStyle w:val="ListParagraph"/>
              <w:numPr>
                <w:ilvl w:val="0"/>
                <w:numId w:val="36"/>
              </w:numPr>
            </w:pPr>
            <w:r>
              <w:rPr>
                <w:b/>
              </w:rPr>
              <w:t>EnvironmentMap</w:t>
            </w:r>
          </w:p>
        </w:tc>
      </w:tr>
    </w:tbl>
    <w:p w:rsidR="00A12C93" w:rsidRDefault="00A12C93" w:rsidP="001E076D"/>
    <w:p w:rsidR="00244895" w:rsidRDefault="00244895" w:rsidP="001E076D"/>
    <w:tbl>
      <w:tblPr>
        <w:tblStyle w:val="TableGrid"/>
        <w:tblW w:w="9186" w:type="dxa"/>
        <w:tblLook w:val="04A0"/>
      </w:tblPr>
      <w:tblGrid>
        <w:gridCol w:w="5721"/>
        <w:gridCol w:w="3855"/>
      </w:tblGrid>
      <w:tr w:rsidR="00536CC2" w:rsidTr="00D60096">
        <w:trPr>
          <w:trHeight w:val="264"/>
        </w:trPr>
        <w:tc>
          <w:tcPr>
            <w:tcW w:w="9179" w:type="dxa"/>
            <w:gridSpan w:val="2"/>
            <w:shd w:val="clear" w:color="auto" w:fill="B3B3B3"/>
          </w:tcPr>
          <w:p w:rsidR="00536CC2" w:rsidRPr="001E076D" w:rsidRDefault="00536CC2" w:rsidP="00BC2A2F">
            <w:pPr>
              <w:tabs>
                <w:tab w:val="center" w:pos="4680"/>
                <w:tab w:val="left" w:pos="7912"/>
              </w:tabs>
              <w:rPr>
                <w:b/>
              </w:rPr>
            </w:pPr>
            <w:r>
              <w:rPr>
                <w:b/>
              </w:rPr>
              <w:tab/>
            </w:r>
            <w:del w:id="108" w:author="abais" w:date="2012-07-08T22:54:00Z">
              <w:r w:rsidDel="00BC2A2F">
                <w:rPr>
                  <w:b/>
                </w:rPr>
                <w:delText>CommandInterpreter</w:delText>
              </w:r>
            </w:del>
            <w:ins w:id="109" w:author="abais" w:date="2012-07-08T22:54:00Z">
              <w:r w:rsidR="00BC2A2F">
                <w:rPr>
                  <w:b/>
                </w:rPr>
                <w:t>Command</w:t>
              </w:r>
              <w:r w:rsidR="00BC2A2F">
                <w:rPr>
                  <w:b/>
                </w:rPr>
                <w:t>Parser</w:t>
              </w:r>
            </w:ins>
            <w:r>
              <w:rPr>
                <w:b/>
              </w:rPr>
              <w:tab/>
            </w:r>
          </w:p>
        </w:tc>
      </w:tr>
      <w:tr w:rsidR="00536CC2" w:rsidTr="00D60096">
        <w:trPr>
          <w:trHeight w:val="264"/>
        </w:trPr>
        <w:tc>
          <w:tcPr>
            <w:tcW w:w="4588" w:type="dxa"/>
            <w:shd w:val="clear" w:color="auto" w:fill="B3B3B3"/>
          </w:tcPr>
          <w:p w:rsidR="00536CC2" w:rsidRDefault="001B1768" w:rsidP="006F07A7">
            <w:pPr>
              <w:tabs>
                <w:tab w:val="center" w:pos="4680"/>
                <w:tab w:val="left" w:pos="7912"/>
              </w:tabs>
              <w:jc w:val="center"/>
              <w:rPr>
                <w:b/>
              </w:rPr>
            </w:pPr>
            <w:r>
              <w:rPr>
                <w:b/>
              </w:rPr>
              <w:t>Responsibilities</w:t>
            </w:r>
          </w:p>
        </w:tc>
        <w:tc>
          <w:tcPr>
            <w:tcW w:w="4591" w:type="dxa"/>
            <w:shd w:val="clear" w:color="auto" w:fill="B3B3B3"/>
          </w:tcPr>
          <w:p w:rsidR="00536CC2" w:rsidRDefault="00536CC2" w:rsidP="006F07A7">
            <w:pPr>
              <w:tabs>
                <w:tab w:val="center" w:pos="4680"/>
                <w:tab w:val="left" w:pos="7912"/>
              </w:tabs>
              <w:jc w:val="center"/>
              <w:rPr>
                <w:b/>
              </w:rPr>
            </w:pPr>
            <w:r>
              <w:rPr>
                <w:b/>
              </w:rPr>
              <w:t>Collaborators</w:t>
            </w:r>
          </w:p>
        </w:tc>
      </w:tr>
      <w:tr w:rsidR="00536CC2" w:rsidTr="00D60096">
        <w:trPr>
          <w:trHeight w:val="805"/>
        </w:trPr>
        <w:tc>
          <w:tcPr>
            <w:tcW w:w="4588" w:type="dxa"/>
          </w:tcPr>
          <w:p w:rsidR="00244895" w:rsidRDefault="00244895" w:rsidP="00244895">
            <w:pPr>
              <w:pStyle w:val="ListParagraph"/>
              <w:numPr>
                <w:ilvl w:val="0"/>
                <w:numId w:val="36"/>
              </w:numPr>
            </w:pPr>
            <w:r>
              <w:t>Parses input.</w:t>
            </w:r>
          </w:p>
          <w:p w:rsidR="009B40F9" w:rsidRDefault="00244895" w:rsidP="00536CC2">
            <w:pPr>
              <w:pStyle w:val="ListParagraph"/>
              <w:numPr>
                <w:ilvl w:val="0"/>
                <w:numId w:val="36"/>
              </w:numPr>
            </w:pPr>
            <w:r>
              <w:t>Generates c</w:t>
            </w:r>
            <w:r w:rsidR="009B40F9">
              <w:t>ommands for the system to perform.</w:t>
            </w:r>
          </w:p>
          <w:p w:rsidR="00FF0D44" w:rsidRDefault="00FF0D44" w:rsidP="00536CC2">
            <w:pPr>
              <w:pStyle w:val="ListParagraph"/>
              <w:numPr>
                <w:ilvl w:val="0"/>
                <w:numId w:val="36"/>
              </w:numPr>
            </w:pPr>
            <w:r>
              <w:t>Validates commands.</w:t>
            </w:r>
          </w:p>
          <w:p w:rsidR="00244895" w:rsidDel="00BC2A2F" w:rsidRDefault="00244895" w:rsidP="00244895">
            <w:pPr>
              <w:pStyle w:val="ListParagraph"/>
              <w:numPr>
                <w:ilvl w:val="0"/>
                <w:numId w:val="36"/>
              </w:numPr>
              <w:rPr>
                <w:del w:id="110" w:author="abais" w:date="2012-07-08T22:54:00Z"/>
              </w:rPr>
            </w:pPr>
            <w:del w:id="111" w:author="abais" w:date="2012-07-08T22:54:00Z">
              <w:r w:rsidDel="00BC2A2F">
                <w:delText>Registers the userInterface handle with it, for the system to relay messages back to the elderly.</w:delText>
              </w:r>
            </w:del>
          </w:p>
          <w:p w:rsidR="00536CC2" w:rsidRDefault="00536CC2" w:rsidP="00BC2A2F">
            <w:pPr>
              <w:pStyle w:val="ListParagraph"/>
              <w:numPr>
                <w:ilvl w:val="0"/>
                <w:numId w:val="36"/>
              </w:numPr>
              <w:pPrChange w:id="112" w:author="abais" w:date="2012-07-08T22:54:00Z">
                <w:pPr/>
              </w:pPrChange>
            </w:pPr>
          </w:p>
        </w:tc>
        <w:tc>
          <w:tcPr>
            <w:tcW w:w="4591" w:type="dxa"/>
          </w:tcPr>
          <w:p w:rsidR="00536CC2" w:rsidRPr="009B40F9" w:rsidRDefault="00536CC2" w:rsidP="00536CC2">
            <w:pPr>
              <w:pStyle w:val="ListParagraph"/>
              <w:numPr>
                <w:ilvl w:val="0"/>
                <w:numId w:val="36"/>
              </w:numPr>
            </w:pPr>
            <w:r>
              <w:rPr>
                <w:b/>
              </w:rPr>
              <w:t>Command</w:t>
            </w:r>
          </w:p>
          <w:p w:rsidR="009B40F9" w:rsidRDefault="009B40F9" w:rsidP="00536CC2">
            <w:pPr>
              <w:pStyle w:val="ListParagraph"/>
              <w:numPr>
                <w:ilvl w:val="0"/>
                <w:numId w:val="36"/>
              </w:numPr>
            </w:pPr>
            <w:r>
              <w:rPr>
                <w:b/>
              </w:rPr>
              <w:t>UserInterface</w:t>
            </w:r>
          </w:p>
        </w:tc>
      </w:tr>
      <w:tr w:rsidR="00DE0AF9" w:rsidTr="00D60096">
        <w:trPr>
          <w:trHeight w:val="248"/>
        </w:trPr>
        <w:tc>
          <w:tcPr>
            <w:tcW w:w="9186" w:type="dxa"/>
            <w:gridSpan w:val="2"/>
            <w:shd w:val="clear" w:color="auto" w:fill="B3B3B3"/>
          </w:tcPr>
          <w:p w:rsidR="0038308B" w:rsidRPr="001E076D" w:rsidRDefault="0038308B" w:rsidP="0038308B">
            <w:pPr>
              <w:tabs>
                <w:tab w:val="center" w:pos="4680"/>
                <w:tab w:val="left" w:pos="7912"/>
              </w:tabs>
              <w:rPr>
                <w:b/>
              </w:rPr>
            </w:pPr>
            <w:r>
              <w:rPr>
                <w:b/>
              </w:rPr>
              <w:tab/>
              <w:t>Command</w:t>
            </w:r>
            <w:r>
              <w:rPr>
                <w:b/>
              </w:rPr>
              <w:tab/>
            </w:r>
          </w:p>
        </w:tc>
      </w:tr>
      <w:tr w:rsidR="00DE0AF9" w:rsidTr="00D60096">
        <w:trPr>
          <w:trHeight w:val="266"/>
        </w:trPr>
        <w:tc>
          <w:tcPr>
            <w:tcW w:w="4590" w:type="dxa"/>
            <w:shd w:val="clear" w:color="auto" w:fill="B3B3B3"/>
          </w:tcPr>
          <w:p w:rsidR="0038308B" w:rsidRDefault="001B1768" w:rsidP="006F07A7">
            <w:pPr>
              <w:tabs>
                <w:tab w:val="center" w:pos="4680"/>
                <w:tab w:val="left" w:pos="7912"/>
              </w:tabs>
              <w:jc w:val="center"/>
              <w:rPr>
                <w:b/>
              </w:rPr>
            </w:pPr>
            <w:r>
              <w:rPr>
                <w:b/>
              </w:rPr>
              <w:t>Responsibilities</w:t>
            </w:r>
          </w:p>
        </w:tc>
        <w:tc>
          <w:tcPr>
            <w:tcW w:w="4596" w:type="dxa"/>
            <w:shd w:val="clear" w:color="auto" w:fill="B3B3B3"/>
          </w:tcPr>
          <w:p w:rsidR="0038308B" w:rsidRDefault="0038308B" w:rsidP="006F07A7">
            <w:pPr>
              <w:tabs>
                <w:tab w:val="center" w:pos="4680"/>
                <w:tab w:val="left" w:pos="7912"/>
              </w:tabs>
              <w:jc w:val="center"/>
              <w:rPr>
                <w:b/>
              </w:rPr>
            </w:pPr>
            <w:r>
              <w:rPr>
                <w:b/>
              </w:rPr>
              <w:t>Collaborators</w:t>
            </w:r>
          </w:p>
        </w:tc>
      </w:tr>
      <w:tr w:rsidR="00DE0AF9" w:rsidTr="00D60096">
        <w:trPr>
          <w:trHeight w:val="280"/>
        </w:trPr>
        <w:tc>
          <w:tcPr>
            <w:tcW w:w="4590" w:type="dxa"/>
          </w:tcPr>
          <w:p w:rsidR="0038308B" w:rsidRDefault="000B5862" w:rsidP="0038308B">
            <w:pPr>
              <w:pStyle w:val="ListParagraph"/>
              <w:numPr>
                <w:ilvl w:val="0"/>
                <w:numId w:val="36"/>
              </w:numPr>
            </w:pPr>
            <w:del w:id="113" w:author="abais" w:date="2012-07-08T22:55:00Z">
              <w:r w:rsidDel="008F140F">
                <w:lastRenderedPageBreak/>
                <w:delText>Keeps track of task details</w:delText>
              </w:r>
              <w:r w:rsidR="004B6E5B" w:rsidDel="008F140F">
                <w:delText>.</w:delText>
              </w:r>
            </w:del>
          </w:p>
          <w:p w:rsidR="000B5862" w:rsidRDefault="000B5862" w:rsidP="000B5862">
            <w:pPr>
              <w:pStyle w:val="ListParagraph"/>
              <w:numPr>
                <w:ilvl w:val="0"/>
                <w:numId w:val="36"/>
              </w:numPr>
              <w:rPr>
                <w:ins w:id="114" w:author="abais" w:date="2012-07-08T22:55:00Z"/>
              </w:rPr>
            </w:pPr>
            <w:del w:id="115" w:author="abais" w:date="2012-07-08T22:55:00Z">
              <w:r w:rsidDel="008F140F">
                <w:delText>Keeps track of its unique-id.</w:delText>
              </w:r>
            </w:del>
          </w:p>
          <w:p w:rsidR="008F140F" w:rsidRDefault="008F140F" w:rsidP="000B5862">
            <w:pPr>
              <w:pStyle w:val="ListParagraph"/>
              <w:numPr>
                <w:ilvl w:val="0"/>
                <w:numId w:val="36"/>
              </w:numPr>
              <w:rPr>
                <w:ins w:id="116" w:author="abais" w:date="2012-07-08T22:55:00Z"/>
              </w:rPr>
            </w:pPr>
            <w:ins w:id="117" w:author="abais" w:date="2012-07-08T22:55:00Z">
              <w:r>
                <w:t>Knows item name.</w:t>
              </w:r>
            </w:ins>
          </w:p>
          <w:p w:rsidR="008F140F" w:rsidRDefault="008F140F" w:rsidP="000B5862">
            <w:pPr>
              <w:pStyle w:val="ListParagraph"/>
              <w:numPr>
                <w:ilvl w:val="0"/>
                <w:numId w:val="36"/>
              </w:numPr>
              <w:rPr>
                <w:ins w:id="118" w:author="abais" w:date="2012-07-08T22:57:00Z"/>
              </w:rPr>
            </w:pPr>
            <w:ins w:id="119" w:author="abais" w:date="2012-07-08T22:55:00Z">
              <w:r>
                <w:t>Knows command type [add_item|get_item|cancel_item</w:t>
              </w:r>
            </w:ins>
            <w:ins w:id="120" w:author="abais" w:date="2012-07-08T22:56:00Z">
              <w:r>
                <w:t>|help_desk|get_item_status| show_map</w:t>
              </w:r>
            </w:ins>
            <w:ins w:id="121" w:author="abais" w:date="2012-07-08T22:55:00Z">
              <w:r>
                <w:t>]</w:t>
              </w:r>
            </w:ins>
          </w:p>
          <w:p w:rsidR="008F140F" w:rsidRDefault="008F140F" w:rsidP="000B5862">
            <w:pPr>
              <w:pStyle w:val="ListParagraph"/>
              <w:numPr>
                <w:ilvl w:val="0"/>
                <w:numId w:val="36"/>
              </w:numPr>
            </w:pPr>
            <w:ins w:id="122" w:author="abais" w:date="2012-07-08T22:57:00Z">
              <w:r>
                <w:t>Provides the callback interface for pintoManager to interact with the userInterface.</w:t>
              </w:r>
            </w:ins>
          </w:p>
          <w:p w:rsidR="004B6E5B" w:rsidRDefault="004B6E5B" w:rsidP="000B5862">
            <w:pPr>
              <w:pStyle w:val="ListParagraph"/>
            </w:pPr>
          </w:p>
        </w:tc>
        <w:tc>
          <w:tcPr>
            <w:tcW w:w="4596" w:type="dxa"/>
          </w:tcPr>
          <w:p w:rsidR="0038308B" w:rsidRDefault="004B6E5B" w:rsidP="0038308B">
            <w:pPr>
              <w:pStyle w:val="ListParagraph"/>
              <w:numPr>
                <w:ilvl w:val="0"/>
                <w:numId w:val="36"/>
              </w:numPr>
              <w:rPr>
                <w:b/>
              </w:rPr>
            </w:pPr>
            <w:r w:rsidRPr="004B6E5B">
              <w:rPr>
                <w:b/>
              </w:rPr>
              <w:t>Command</w:t>
            </w:r>
            <w:ins w:id="123" w:author="abais" w:date="2012-07-08T22:57:00Z">
              <w:r w:rsidR="008F140F">
                <w:rPr>
                  <w:b/>
                </w:rPr>
                <w:t>Parser</w:t>
              </w:r>
            </w:ins>
            <w:del w:id="124" w:author="abais" w:date="2012-07-08T22:57:00Z">
              <w:r w:rsidDel="008F140F">
                <w:rPr>
                  <w:b/>
                </w:rPr>
                <w:delText>Interpreter</w:delText>
              </w:r>
            </w:del>
          </w:p>
          <w:p w:rsidR="004B6E5B" w:rsidRDefault="004B6E5B" w:rsidP="0038308B">
            <w:pPr>
              <w:pStyle w:val="ListParagraph"/>
              <w:numPr>
                <w:ilvl w:val="0"/>
                <w:numId w:val="36"/>
              </w:numPr>
              <w:rPr>
                <w:b/>
              </w:rPr>
            </w:pPr>
            <w:del w:id="125" w:author="abais" w:date="2012-07-08T22:58:00Z">
              <w:r w:rsidDel="008F140F">
                <w:rPr>
                  <w:b/>
                </w:rPr>
                <w:delText>PintoManager</w:delText>
              </w:r>
            </w:del>
          </w:p>
          <w:p w:rsidR="006622E8" w:rsidRPr="000B5862" w:rsidRDefault="006622E8" w:rsidP="000B5862">
            <w:pPr>
              <w:ind w:left="360"/>
              <w:rPr>
                <w:b/>
              </w:rPr>
            </w:pPr>
          </w:p>
        </w:tc>
      </w:tr>
    </w:tbl>
    <w:p w:rsidR="00D83AB7" w:rsidRDefault="000B5862" w:rsidP="00D83AB7">
      <w:r>
        <w:tab/>
      </w:r>
    </w:p>
    <w:p w:rsidR="001B1768" w:rsidRDefault="001B1768" w:rsidP="00D83AB7"/>
    <w:tbl>
      <w:tblPr>
        <w:tblStyle w:val="TableGrid"/>
        <w:tblW w:w="0" w:type="auto"/>
        <w:tblLook w:val="04A0"/>
      </w:tblPr>
      <w:tblGrid>
        <w:gridCol w:w="4498"/>
        <w:gridCol w:w="4700"/>
      </w:tblGrid>
      <w:tr w:rsidR="008E466B" w:rsidRPr="001E076D" w:rsidTr="005F2871">
        <w:trPr>
          <w:trHeight w:val="259"/>
          <w:ins w:id="126" w:author="abais" w:date="2012-07-08T22:58:00Z"/>
        </w:trPr>
        <w:tc>
          <w:tcPr>
            <w:tcW w:w="9198" w:type="dxa"/>
            <w:gridSpan w:val="2"/>
            <w:shd w:val="clear" w:color="auto" w:fill="B3B3B3"/>
          </w:tcPr>
          <w:p w:rsidR="008E466B" w:rsidRPr="001E076D" w:rsidRDefault="003A2AFC" w:rsidP="005F2871">
            <w:pPr>
              <w:tabs>
                <w:tab w:val="center" w:pos="4680"/>
                <w:tab w:val="left" w:pos="7912"/>
              </w:tabs>
              <w:rPr>
                <w:ins w:id="127" w:author="abais" w:date="2012-07-08T22:58:00Z"/>
                <w:b/>
              </w:rPr>
            </w:pPr>
            <w:ins w:id="128" w:author="abais" w:date="2012-07-08T22:58:00Z">
              <w:r>
                <w:rPr>
                  <w:b/>
                </w:rPr>
                <w:tab/>
              </w:r>
            </w:ins>
            <w:ins w:id="129" w:author="abais" w:date="2012-07-08T22:59:00Z">
              <w:r>
                <w:rPr>
                  <w:b/>
                </w:rPr>
                <w:t>MapFeatures</w:t>
              </w:r>
            </w:ins>
            <w:ins w:id="130" w:author="abais" w:date="2012-07-08T22:58:00Z">
              <w:r w:rsidR="008E466B">
                <w:rPr>
                  <w:b/>
                </w:rPr>
                <w:tab/>
              </w:r>
            </w:ins>
          </w:p>
        </w:tc>
      </w:tr>
      <w:tr w:rsidR="008E466B" w:rsidTr="005F2871">
        <w:trPr>
          <w:trHeight w:val="243"/>
          <w:ins w:id="131" w:author="abais" w:date="2012-07-08T22:58:00Z"/>
        </w:trPr>
        <w:tc>
          <w:tcPr>
            <w:tcW w:w="4498" w:type="dxa"/>
            <w:shd w:val="clear" w:color="auto" w:fill="B3B3B3"/>
          </w:tcPr>
          <w:p w:rsidR="008E466B" w:rsidRDefault="008E466B" w:rsidP="005F2871">
            <w:pPr>
              <w:tabs>
                <w:tab w:val="center" w:pos="4680"/>
                <w:tab w:val="left" w:pos="7912"/>
              </w:tabs>
              <w:jc w:val="center"/>
              <w:rPr>
                <w:ins w:id="132" w:author="abais" w:date="2012-07-08T22:58:00Z"/>
                <w:b/>
              </w:rPr>
            </w:pPr>
            <w:ins w:id="133" w:author="abais" w:date="2012-07-08T22:58:00Z">
              <w:r>
                <w:rPr>
                  <w:b/>
                </w:rPr>
                <w:t>Responsibilities</w:t>
              </w:r>
            </w:ins>
          </w:p>
        </w:tc>
        <w:tc>
          <w:tcPr>
            <w:tcW w:w="4700" w:type="dxa"/>
            <w:shd w:val="clear" w:color="auto" w:fill="B3B3B3"/>
          </w:tcPr>
          <w:p w:rsidR="008E466B" w:rsidRDefault="008E466B" w:rsidP="005F2871">
            <w:pPr>
              <w:tabs>
                <w:tab w:val="center" w:pos="4680"/>
                <w:tab w:val="left" w:pos="7912"/>
              </w:tabs>
              <w:jc w:val="center"/>
              <w:rPr>
                <w:ins w:id="134" w:author="abais" w:date="2012-07-08T22:58:00Z"/>
                <w:b/>
              </w:rPr>
            </w:pPr>
            <w:ins w:id="135" w:author="abais" w:date="2012-07-08T22:58:00Z">
              <w:r>
                <w:rPr>
                  <w:b/>
                </w:rPr>
                <w:t>Collaborators</w:t>
              </w:r>
            </w:ins>
          </w:p>
        </w:tc>
      </w:tr>
      <w:tr w:rsidR="008E466B" w:rsidTr="005F2871">
        <w:trPr>
          <w:trHeight w:val="2342"/>
          <w:ins w:id="136" w:author="abais" w:date="2012-07-08T22:58:00Z"/>
        </w:trPr>
        <w:tc>
          <w:tcPr>
            <w:tcW w:w="4498" w:type="dxa"/>
          </w:tcPr>
          <w:p w:rsidR="008E466B" w:rsidRDefault="003A2AFC" w:rsidP="005F2871">
            <w:pPr>
              <w:pStyle w:val="ListParagraph"/>
              <w:numPr>
                <w:ilvl w:val="0"/>
                <w:numId w:val="36"/>
              </w:numPr>
              <w:rPr>
                <w:ins w:id="137" w:author="abais" w:date="2012-07-08T23:00:00Z"/>
              </w:rPr>
            </w:pPr>
            <w:ins w:id="138" w:author="abais" w:date="2012-07-08T23:00:00Z">
              <w:r>
                <w:t xml:space="preserve">Reads an </w:t>
              </w:r>
            </w:ins>
            <w:ins w:id="139" w:author="abais" w:date="2012-07-08T23:03:00Z">
              <w:r>
                <w:t xml:space="preserve">colored </w:t>
              </w:r>
            </w:ins>
            <w:ins w:id="140" w:author="abais" w:date="2012-07-08T23:00:00Z">
              <w:r>
                <w:t>image file which depics the housemap with static obstacles and wall boundaries.</w:t>
              </w:r>
            </w:ins>
          </w:p>
          <w:p w:rsidR="003A2AFC" w:rsidRDefault="003A2AFC" w:rsidP="003A2AFC">
            <w:pPr>
              <w:pStyle w:val="ListParagraph"/>
              <w:numPr>
                <w:ilvl w:val="0"/>
                <w:numId w:val="36"/>
              </w:numPr>
              <w:rPr>
                <w:ins w:id="141" w:author="abais" w:date="2012-07-08T23:02:00Z"/>
              </w:rPr>
            </w:pPr>
            <w:ins w:id="142" w:author="abais" w:date="2012-07-08T23:01:00Z">
              <w:r>
                <w:t xml:space="preserve">Translates the </w:t>
              </w:r>
            </w:ins>
            <w:ins w:id="143" w:author="abais" w:date="2012-07-08T23:02:00Z">
              <w:r>
                <w:t>pixilated</w:t>
              </w:r>
            </w:ins>
            <w:ins w:id="144" w:author="abais" w:date="2012-07-08T23:01:00Z">
              <w:r>
                <w:t xml:space="preserve"> </w:t>
              </w:r>
            </w:ins>
            <w:ins w:id="145" w:author="abais" w:date="2012-07-08T23:02:00Z">
              <w:r>
                <w:t>image into the housemap with blocked tiles marked obstacles</w:t>
              </w:r>
            </w:ins>
            <w:ins w:id="146" w:author="abais" w:date="2012-07-08T23:03:00Z">
              <w:r>
                <w:t xml:space="preserve"> and free spaces  as walkable locations.</w:t>
              </w:r>
            </w:ins>
          </w:p>
          <w:p w:rsidR="003A2AFC" w:rsidRDefault="003A2AFC" w:rsidP="003A2AFC">
            <w:pPr>
              <w:ind w:left="360"/>
              <w:rPr>
                <w:ins w:id="147" w:author="abais" w:date="2012-07-08T22:58:00Z"/>
              </w:rPr>
              <w:pPrChange w:id="148" w:author="abais" w:date="2012-07-08T23:02:00Z">
                <w:pPr>
                  <w:pStyle w:val="ListParagraph"/>
                  <w:numPr>
                    <w:numId w:val="36"/>
                  </w:numPr>
                  <w:ind w:hanging="360"/>
                </w:pPr>
              </w:pPrChange>
            </w:pPr>
          </w:p>
        </w:tc>
        <w:tc>
          <w:tcPr>
            <w:tcW w:w="4700" w:type="dxa"/>
          </w:tcPr>
          <w:p w:rsidR="008E466B" w:rsidRPr="003A2AFC" w:rsidRDefault="003A2AFC" w:rsidP="005F2871">
            <w:pPr>
              <w:pStyle w:val="ListParagraph"/>
              <w:numPr>
                <w:ilvl w:val="0"/>
                <w:numId w:val="36"/>
              </w:numPr>
              <w:rPr>
                <w:ins w:id="149" w:author="abais" w:date="2012-07-08T22:58:00Z"/>
                <w:b/>
                <w:rPrChange w:id="150" w:author="abais" w:date="2012-07-08T22:59:00Z">
                  <w:rPr>
                    <w:ins w:id="151" w:author="abais" w:date="2012-07-08T22:58:00Z"/>
                  </w:rPr>
                </w:rPrChange>
              </w:rPr>
            </w:pPr>
            <w:ins w:id="152" w:author="abais" w:date="2012-07-08T22:59:00Z">
              <w:r w:rsidRPr="003A2AFC">
                <w:rPr>
                  <w:b/>
                  <w:rPrChange w:id="153" w:author="abais" w:date="2012-07-08T22:59:00Z">
                    <w:rPr/>
                  </w:rPrChange>
                </w:rPr>
                <w:t>Point</w:t>
              </w:r>
            </w:ins>
          </w:p>
          <w:p w:rsidR="008E466B" w:rsidRPr="003A2AFC" w:rsidRDefault="003A2AFC" w:rsidP="003A2AFC">
            <w:pPr>
              <w:pStyle w:val="ListParagraph"/>
              <w:numPr>
                <w:ilvl w:val="0"/>
                <w:numId w:val="36"/>
              </w:numPr>
              <w:rPr>
                <w:ins w:id="154" w:author="abais" w:date="2012-07-08T23:01:00Z"/>
                <w:b/>
                <w:rPrChange w:id="155" w:author="abais" w:date="2012-07-08T23:01:00Z">
                  <w:rPr>
                    <w:ins w:id="156" w:author="abais" w:date="2012-07-08T23:01:00Z"/>
                  </w:rPr>
                </w:rPrChange>
              </w:rPr>
            </w:pPr>
            <w:ins w:id="157" w:author="abais" w:date="2012-07-08T22:59:00Z">
              <w:r>
                <w:rPr>
                  <w:b/>
                </w:rPr>
                <w:t>BufferedImage</w:t>
              </w:r>
            </w:ins>
          </w:p>
          <w:p w:rsidR="003A2AFC" w:rsidRDefault="003A2AFC" w:rsidP="003A2AFC">
            <w:pPr>
              <w:pStyle w:val="ListParagraph"/>
              <w:numPr>
                <w:ilvl w:val="0"/>
                <w:numId w:val="36"/>
              </w:numPr>
              <w:rPr>
                <w:ins w:id="158" w:author="abais" w:date="2012-07-08T22:58:00Z"/>
              </w:rPr>
            </w:pPr>
            <w:ins w:id="159" w:author="abais" w:date="2012-07-08T23:01:00Z">
              <w:r w:rsidRPr="003A2AFC">
                <w:rPr>
                  <w:b/>
                  <w:rPrChange w:id="160" w:author="abais" w:date="2012-07-08T23:01:00Z">
                    <w:rPr/>
                  </w:rPrChange>
                </w:rPr>
                <w:t>EnvironmentMap</w:t>
              </w:r>
            </w:ins>
          </w:p>
        </w:tc>
      </w:tr>
    </w:tbl>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1B1768" w:rsidRDefault="001B1768" w:rsidP="00D83AB7"/>
    <w:p w:rsidR="001B1768" w:rsidRDefault="001B1768" w:rsidP="00D83AB7"/>
    <w:p w:rsidR="001B1768" w:rsidRDefault="001B1768" w:rsidP="00D83AB7"/>
    <w:p w:rsidR="001B1768" w:rsidRDefault="001B1768" w:rsidP="00D83AB7"/>
    <w:p w:rsidR="001B1768" w:rsidRDefault="001B1768" w:rsidP="00D83AB7"/>
    <w:p w:rsidR="001B1768" w:rsidRDefault="001B1768"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8E466B" w:rsidRDefault="008E466B" w:rsidP="00D83AB7"/>
    <w:p w:rsidR="00D83AB7" w:rsidRPr="00D25976" w:rsidRDefault="00D83AB7" w:rsidP="00D83AB7">
      <w:pPr>
        <w:pStyle w:val="Heading2"/>
        <w:rPr>
          <w:rFonts w:ascii="Times New Roman" w:hAnsi="Times New Roman"/>
          <w:i w:val="0"/>
          <w:sz w:val="24"/>
          <w:szCs w:val="24"/>
        </w:rPr>
      </w:pPr>
      <w:r w:rsidRPr="00D25976">
        <w:rPr>
          <w:rFonts w:ascii="Times New Roman" w:hAnsi="Times New Roman"/>
          <w:i w:val="0"/>
          <w:sz w:val="24"/>
          <w:szCs w:val="24"/>
        </w:rPr>
        <w:lastRenderedPageBreak/>
        <w:t>5.2 UML Diagrams</w:t>
      </w:r>
    </w:p>
    <w:p w:rsidR="00D83AB7" w:rsidRDefault="00D83AB7" w:rsidP="00D83AB7"/>
    <w:p w:rsidR="00D83AB7" w:rsidRDefault="00D83AB7" w:rsidP="00D83AB7">
      <w:pPr>
        <w:rPr>
          <w:szCs w:val="24"/>
        </w:rPr>
      </w:pPr>
      <w:r>
        <w:rPr>
          <w:szCs w:val="24"/>
        </w:rPr>
        <w:t xml:space="preserve">To visualize these classes and their different relationships between their collaborations, a UML </w:t>
      </w:r>
      <w:r w:rsidR="00B73131">
        <w:rPr>
          <w:szCs w:val="24"/>
        </w:rPr>
        <w:t>diagram describing their interaction</w:t>
      </w:r>
      <w:r>
        <w:rPr>
          <w:szCs w:val="24"/>
        </w:rPr>
        <w:t xml:space="preserve"> </w:t>
      </w:r>
      <w:r w:rsidR="00B73131">
        <w:rPr>
          <w:szCs w:val="24"/>
        </w:rPr>
        <w:t>is</w:t>
      </w:r>
      <w:r>
        <w:rPr>
          <w:szCs w:val="24"/>
        </w:rPr>
        <w:t xml:space="preserve"> shown below along with their respective multiplicities.</w:t>
      </w:r>
    </w:p>
    <w:p w:rsidR="00B73131" w:rsidRDefault="00B73131" w:rsidP="00D83AB7">
      <w:pPr>
        <w:rPr>
          <w:szCs w:val="24"/>
        </w:rPr>
      </w:pPr>
    </w:p>
    <w:p w:rsidR="00C678B5" w:rsidRDefault="00C678B5" w:rsidP="00D83AB7">
      <w:pPr>
        <w:rPr>
          <w:szCs w:val="24"/>
        </w:rPr>
      </w:pPr>
    </w:p>
    <w:p w:rsidR="00C678B5" w:rsidRDefault="00C678B5" w:rsidP="00D83AB7">
      <w:pPr>
        <w:rPr>
          <w:szCs w:val="24"/>
        </w:rPr>
      </w:pPr>
    </w:p>
    <w:p w:rsidR="00C678B5" w:rsidRDefault="00C678B5" w:rsidP="00D83AB7">
      <w:pPr>
        <w:rPr>
          <w:szCs w:val="24"/>
        </w:rPr>
      </w:pPr>
    </w:p>
    <w:p w:rsidR="00D83AB7" w:rsidRDefault="00612451" w:rsidP="00D83AB7">
      <w:pPr>
        <w:rPr>
          <w:szCs w:val="24"/>
        </w:rPr>
      </w:pPr>
      <w:r>
        <w:rPr>
          <w:noProof/>
          <w:szCs w:val="24"/>
        </w:rPr>
        <w:drawing>
          <wp:inline distT="0" distB="0" distL="0" distR="0">
            <wp:extent cx="5943760" cy="3565392"/>
            <wp:effectExtent l="19050" t="0" r="0" b="0"/>
            <wp:docPr id="17" name="Picture 16" descr="System_l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l_JPG.JPG"/>
                    <pic:cNvPicPr/>
                  </pic:nvPicPr>
                  <pic:blipFill>
                    <a:blip r:embed="rId31"/>
                    <a:stretch>
                      <a:fillRect/>
                    </a:stretch>
                  </pic:blipFill>
                  <pic:spPr>
                    <a:xfrm>
                      <a:off x="0" y="0"/>
                      <a:ext cx="5944283" cy="3565706"/>
                    </a:xfrm>
                    <a:prstGeom prst="rect">
                      <a:avLst/>
                    </a:prstGeom>
                  </pic:spPr>
                </pic:pic>
              </a:graphicData>
            </a:graphic>
          </wp:inline>
        </w:drawing>
      </w:r>
    </w:p>
    <w:p w:rsidR="00E26975" w:rsidRDefault="00E26975" w:rsidP="00E26975">
      <w:pPr>
        <w:pStyle w:val="Caption"/>
        <w:jc w:val="center"/>
        <w:rPr>
          <w:sz w:val="24"/>
        </w:rPr>
      </w:pPr>
      <w:r>
        <w:t>Figure 5 - System Design - UML</w:t>
      </w: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6D456D" w:rsidRDefault="006D456D" w:rsidP="00D83AB7">
      <w:pPr>
        <w:rPr>
          <w:szCs w:val="24"/>
        </w:rPr>
      </w:pPr>
    </w:p>
    <w:p w:rsidR="008040C7" w:rsidRDefault="008040C7" w:rsidP="00D83AB7">
      <w:pPr>
        <w:rPr>
          <w:szCs w:val="24"/>
        </w:rPr>
      </w:pPr>
    </w:p>
    <w:p w:rsidR="00D25976" w:rsidRDefault="00D25976" w:rsidP="00A07024"/>
    <w:p w:rsidR="00D25976" w:rsidRDefault="00D25976" w:rsidP="00A07024"/>
    <w:p w:rsidR="00D25976" w:rsidRDefault="00D25976" w:rsidP="00A07024"/>
    <w:p w:rsidR="00D25976" w:rsidRDefault="00D25976" w:rsidP="00A07024"/>
    <w:p w:rsidR="00D25976" w:rsidRDefault="00D25976" w:rsidP="00A07024"/>
    <w:p w:rsidR="002E6F2E" w:rsidRDefault="002E6F2E" w:rsidP="00A07024">
      <w:pPr>
        <w:rPr>
          <w:b/>
        </w:rPr>
      </w:pPr>
    </w:p>
    <w:p w:rsidR="00D25976" w:rsidRPr="0096280B" w:rsidRDefault="0096280B" w:rsidP="00A07024">
      <w:pPr>
        <w:rPr>
          <w:b/>
        </w:rPr>
      </w:pPr>
      <w:r w:rsidRPr="0096280B">
        <w:rPr>
          <w:b/>
        </w:rPr>
        <w:lastRenderedPageBreak/>
        <w:t>5.3 Sequence Diagram</w:t>
      </w:r>
    </w:p>
    <w:p w:rsidR="006D456D" w:rsidRDefault="006D456D" w:rsidP="00B73131">
      <w:pPr>
        <w:rPr>
          <w:b/>
          <w:sz w:val="22"/>
          <w:szCs w:val="22"/>
        </w:rPr>
      </w:pPr>
    </w:p>
    <w:p w:rsidR="00B73131" w:rsidRPr="00B73131" w:rsidRDefault="00B73131" w:rsidP="00B73131">
      <w:pPr>
        <w:rPr>
          <w:b/>
          <w:sz w:val="22"/>
          <w:szCs w:val="22"/>
        </w:rPr>
      </w:pPr>
      <w:r>
        <w:rPr>
          <w:b/>
          <w:sz w:val="22"/>
          <w:szCs w:val="22"/>
        </w:rPr>
        <w:t>5.3.1</w:t>
      </w:r>
      <w:r w:rsidRPr="00B73131">
        <w:rPr>
          <w:b/>
          <w:sz w:val="22"/>
          <w:szCs w:val="22"/>
        </w:rPr>
        <w:t xml:space="preserve"> </w:t>
      </w:r>
      <w:r>
        <w:rPr>
          <w:b/>
          <w:sz w:val="22"/>
          <w:szCs w:val="22"/>
        </w:rPr>
        <w:t>Use Case: Add Item</w:t>
      </w:r>
    </w:p>
    <w:p w:rsidR="006D456D" w:rsidRDefault="006D456D" w:rsidP="006D456D"/>
    <w:p w:rsidR="006D456D" w:rsidRDefault="00404C0F" w:rsidP="006D456D">
      <w:r>
        <w:rPr>
          <w:noProof/>
        </w:rPr>
        <w:drawing>
          <wp:inline distT="0" distB="0" distL="0" distR="0">
            <wp:extent cx="5943600" cy="4592955"/>
            <wp:effectExtent l="19050" t="0" r="0" b="0"/>
            <wp:docPr id="11" name="Picture 10" descr="SeqDiagramAddI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DiagramAddItem1.jpg"/>
                    <pic:cNvPicPr/>
                  </pic:nvPicPr>
                  <pic:blipFill>
                    <a:blip r:embed="rId32"/>
                    <a:stretch>
                      <a:fillRect/>
                    </a:stretch>
                  </pic:blipFill>
                  <pic:spPr>
                    <a:xfrm>
                      <a:off x="0" y="0"/>
                      <a:ext cx="5943600" cy="4592955"/>
                    </a:xfrm>
                    <a:prstGeom prst="rect">
                      <a:avLst/>
                    </a:prstGeom>
                  </pic:spPr>
                </pic:pic>
              </a:graphicData>
            </a:graphic>
          </wp:inline>
        </w:drawing>
      </w:r>
    </w:p>
    <w:p w:rsidR="006D456D" w:rsidRDefault="006D456D" w:rsidP="006D456D"/>
    <w:p w:rsidR="006D456D" w:rsidRDefault="006D456D" w:rsidP="006D456D"/>
    <w:p w:rsidR="006D456D" w:rsidRDefault="006D456D" w:rsidP="006D456D"/>
    <w:p w:rsidR="00404C0F" w:rsidRDefault="003737EE" w:rsidP="00404C0F">
      <w:pPr>
        <w:ind w:left="720" w:firstLine="720"/>
        <w:rPr>
          <w:b/>
          <w:sz w:val="22"/>
          <w:szCs w:val="22"/>
        </w:rPr>
      </w:pPr>
      <w:r>
        <w:rPr>
          <w:b/>
          <w:sz w:val="22"/>
          <w:szCs w:val="22"/>
        </w:rPr>
        <w:t>Figure 6</w:t>
      </w:r>
      <w:r w:rsidR="00404C0F">
        <w:rPr>
          <w:b/>
          <w:sz w:val="22"/>
          <w:szCs w:val="22"/>
        </w:rPr>
        <w:t>: Sequence Diagram for Use Case: Add Item</w:t>
      </w:r>
    </w:p>
    <w:p w:rsidR="006D456D" w:rsidRDefault="006D456D" w:rsidP="006D456D"/>
    <w:p w:rsidR="006D456D" w:rsidRDefault="006D456D" w:rsidP="006D456D"/>
    <w:p w:rsidR="006D456D" w:rsidRDefault="006D456D" w:rsidP="006D456D"/>
    <w:p w:rsidR="006D456D" w:rsidRDefault="006D456D" w:rsidP="006D456D"/>
    <w:p w:rsidR="006D456D" w:rsidRDefault="006D456D" w:rsidP="006D456D"/>
    <w:p w:rsidR="006D456D" w:rsidRDefault="006D456D" w:rsidP="006D456D"/>
    <w:p w:rsidR="006D456D" w:rsidRDefault="006D456D" w:rsidP="006D456D"/>
    <w:p w:rsidR="00404C0F" w:rsidRDefault="00404C0F" w:rsidP="006D456D"/>
    <w:p w:rsidR="00404C0F" w:rsidRDefault="00404C0F" w:rsidP="006D456D"/>
    <w:p w:rsidR="00404C0F" w:rsidRDefault="00404C0F" w:rsidP="006D456D"/>
    <w:p w:rsidR="006D456D" w:rsidRDefault="006D456D" w:rsidP="006D456D"/>
    <w:p w:rsidR="006D456D" w:rsidRDefault="006D456D" w:rsidP="006D456D"/>
    <w:p w:rsidR="006D456D" w:rsidRDefault="006D456D" w:rsidP="006D456D"/>
    <w:p w:rsidR="00B73131" w:rsidRDefault="00B73131" w:rsidP="00B73131">
      <w:pPr>
        <w:rPr>
          <w:b/>
          <w:sz w:val="22"/>
          <w:szCs w:val="22"/>
        </w:rPr>
      </w:pPr>
      <w:r>
        <w:rPr>
          <w:b/>
          <w:sz w:val="22"/>
          <w:szCs w:val="22"/>
        </w:rPr>
        <w:lastRenderedPageBreak/>
        <w:t>5.3.1</w:t>
      </w:r>
      <w:r w:rsidRPr="00B73131">
        <w:rPr>
          <w:b/>
          <w:sz w:val="22"/>
          <w:szCs w:val="22"/>
        </w:rPr>
        <w:t xml:space="preserve"> </w:t>
      </w:r>
      <w:r>
        <w:rPr>
          <w:b/>
          <w:sz w:val="22"/>
          <w:szCs w:val="22"/>
        </w:rPr>
        <w:t xml:space="preserve">Use Case: </w:t>
      </w:r>
      <w:r w:rsidR="0096280B">
        <w:rPr>
          <w:b/>
          <w:sz w:val="22"/>
          <w:szCs w:val="22"/>
        </w:rPr>
        <w:t>Get</w:t>
      </w:r>
      <w:r>
        <w:rPr>
          <w:b/>
          <w:sz w:val="22"/>
          <w:szCs w:val="22"/>
        </w:rPr>
        <w:t xml:space="preserve"> Item</w:t>
      </w:r>
    </w:p>
    <w:p w:rsidR="006D456D" w:rsidRDefault="006D456D" w:rsidP="00B73131">
      <w:pPr>
        <w:rPr>
          <w:b/>
          <w:sz w:val="22"/>
          <w:szCs w:val="22"/>
        </w:rPr>
      </w:pPr>
    </w:p>
    <w:p w:rsidR="006D456D" w:rsidRDefault="00536DC7" w:rsidP="00B73131">
      <w:pPr>
        <w:rPr>
          <w:b/>
          <w:sz w:val="22"/>
          <w:szCs w:val="22"/>
        </w:rPr>
      </w:pPr>
      <w:r>
        <w:rPr>
          <w:b/>
          <w:noProof/>
          <w:sz w:val="22"/>
          <w:szCs w:val="22"/>
        </w:rPr>
        <w:drawing>
          <wp:inline distT="0" distB="0" distL="0" distR="0">
            <wp:extent cx="5943600" cy="445615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4456159"/>
                    </a:xfrm>
                    <a:prstGeom prst="rect">
                      <a:avLst/>
                    </a:prstGeom>
                    <a:noFill/>
                    <a:ln w="9525">
                      <a:noFill/>
                      <a:miter lim="800000"/>
                      <a:headEnd/>
                      <a:tailEnd/>
                    </a:ln>
                  </pic:spPr>
                </pic:pic>
              </a:graphicData>
            </a:graphic>
          </wp:inline>
        </w:drawing>
      </w: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3737EE" w:rsidP="00404C0F">
      <w:pPr>
        <w:ind w:left="720" w:firstLine="720"/>
        <w:rPr>
          <w:b/>
          <w:sz w:val="22"/>
          <w:szCs w:val="22"/>
        </w:rPr>
      </w:pPr>
      <w:r>
        <w:rPr>
          <w:b/>
          <w:sz w:val="22"/>
          <w:szCs w:val="22"/>
        </w:rPr>
        <w:t>Figure 7</w:t>
      </w:r>
      <w:r w:rsidR="00404C0F">
        <w:rPr>
          <w:b/>
          <w:sz w:val="22"/>
          <w:szCs w:val="22"/>
        </w:rPr>
        <w:t>: Sequence Diagram for Use Case: Get Item</w:t>
      </w: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7F7E9E" w:rsidRDefault="007F7E9E" w:rsidP="00B73131">
      <w:pPr>
        <w:rPr>
          <w:b/>
          <w:sz w:val="22"/>
          <w:szCs w:val="22"/>
        </w:rPr>
      </w:pPr>
    </w:p>
    <w:p w:rsidR="007F7E9E" w:rsidRDefault="007F7E9E"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B73131" w:rsidRDefault="00B73131" w:rsidP="00B73131">
      <w:pPr>
        <w:rPr>
          <w:b/>
          <w:sz w:val="22"/>
          <w:szCs w:val="22"/>
        </w:rPr>
      </w:pPr>
      <w:r>
        <w:rPr>
          <w:b/>
          <w:sz w:val="22"/>
          <w:szCs w:val="22"/>
        </w:rPr>
        <w:lastRenderedPageBreak/>
        <w:t>5.3</w:t>
      </w:r>
      <w:r w:rsidR="006D456D">
        <w:rPr>
          <w:b/>
          <w:sz w:val="22"/>
          <w:szCs w:val="22"/>
        </w:rPr>
        <w:t>.3</w:t>
      </w:r>
      <w:r w:rsidRPr="00B73131">
        <w:rPr>
          <w:b/>
          <w:sz w:val="22"/>
          <w:szCs w:val="22"/>
        </w:rPr>
        <w:t xml:space="preserve"> </w:t>
      </w:r>
      <w:r w:rsidR="0096280B">
        <w:rPr>
          <w:b/>
          <w:sz w:val="22"/>
          <w:szCs w:val="22"/>
        </w:rPr>
        <w:t xml:space="preserve">Use Case: </w:t>
      </w:r>
      <w:r>
        <w:rPr>
          <w:b/>
          <w:sz w:val="22"/>
          <w:szCs w:val="22"/>
        </w:rPr>
        <w:t xml:space="preserve"> </w:t>
      </w:r>
      <w:r w:rsidR="0096280B">
        <w:rPr>
          <w:b/>
          <w:sz w:val="22"/>
          <w:szCs w:val="22"/>
        </w:rPr>
        <w:t>Cancel Request</w:t>
      </w:r>
    </w:p>
    <w:p w:rsidR="006D456D" w:rsidRDefault="0083134B" w:rsidP="00B73131">
      <w:pPr>
        <w:rPr>
          <w:b/>
          <w:sz w:val="22"/>
          <w:szCs w:val="22"/>
        </w:rPr>
      </w:pPr>
      <w:r>
        <w:rPr>
          <w:b/>
          <w:noProof/>
          <w:sz w:val="22"/>
          <w:szCs w:val="22"/>
        </w:rPr>
        <w:drawing>
          <wp:inline distT="0" distB="0" distL="0" distR="0">
            <wp:extent cx="5943600" cy="4592955"/>
            <wp:effectExtent l="19050" t="0" r="0" b="0"/>
            <wp:docPr id="14" name="Picture 13" descr="SeqDiagramCancelI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DiagramCancelItem1.jpg"/>
                    <pic:cNvPicPr/>
                  </pic:nvPicPr>
                  <pic:blipFill>
                    <a:blip r:embed="rId34"/>
                    <a:stretch>
                      <a:fillRect/>
                    </a:stretch>
                  </pic:blipFill>
                  <pic:spPr>
                    <a:xfrm>
                      <a:off x="0" y="0"/>
                      <a:ext cx="5943600" cy="4592955"/>
                    </a:xfrm>
                    <a:prstGeom prst="rect">
                      <a:avLst/>
                    </a:prstGeom>
                  </pic:spPr>
                </pic:pic>
              </a:graphicData>
            </a:graphic>
          </wp:inline>
        </w:drawing>
      </w:r>
    </w:p>
    <w:p w:rsidR="006D456D" w:rsidRDefault="006D456D" w:rsidP="00B73131">
      <w:pPr>
        <w:rPr>
          <w:b/>
          <w:sz w:val="22"/>
          <w:szCs w:val="22"/>
        </w:rPr>
      </w:pPr>
    </w:p>
    <w:p w:rsidR="006D456D" w:rsidRDefault="006D456D" w:rsidP="00B73131">
      <w:pPr>
        <w:rPr>
          <w:b/>
          <w:sz w:val="22"/>
          <w:szCs w:val="22"/>
        </w:rPr>
      </w:pPr>
    </w:p>
    <w:p w:rsidR="007F7E9E" w:rsidRDefault="007F7E9E" w:rsidP="007F7E9E">
      <w:pPr>
        <w:ind w:left="720" w:firstLine="720"/>
        <w:rPr>
          <w:b/>
          <w:sz w:val="22"/>
          <w:szCs w:val="22"/>
        </w:rPr>
      </w:pPr>
      <w:r>
        <w:rPr>
          <w:b/>
          <w:sz w:val="22"/>
          <w:szCs w:val="22"/>
        </w:rPr>
        <w:t>Figure 8: Sequence Diagram for Use Case: Cancel Request</w:t>
      </w: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7F7E9E" w:rsidRDefault="007F7E9E" w:rsidP="00B73131">
      <w:pPr>
        <w:rPr>
          <w:b/>
          <w:sz w:val="22"/>
          <w:szCs w:val="22"/>
        </w:rPr>
      </w:pPr>
    </w:p>
    <w:p w:rsidR="00B73131" w:rsidRDefault="007F7E9E" w:rsidP="00B73131">
      <w:pPr>
        <w:rPr>
          <w:b/>
          <w:sz w:val="22"/>
          <w:szCs w:val="22"/>
        </w:rPr>
      </w:pPr>
      <w:r>
        <w:rPr>
          <w:b/>
          <w:sz w:val="22"/>
          <w:szCs w:val="22"/>
        </w:rPr>
        <w:lastRenderedPageBreak/>
        <w:t>5</w:t>
      </w:r>
      <w:r w:rsidR="006D456D">
        <w:rPr>
          <w:b/>
          <w:sz w:val="22"/>
          <w:szCs w:val="22"/>
        </w:rPr>
        <w:t>.</w:t>
      </w:r>
      <w:r>
        <w:rPr>
          <w:b/>
          <w:sz w:val="22"/>
          <w:szCs w:val="22"/>
        </w:rPr>
        <w:t>3.</w:t>
      </w:r>
      <w:r w:rsidR="006D456D">
        <w:rPr>
          <w:b/>
          <w:sz w:val="22"/>
          <w:szCs w:val="22"/>
        </w:rPr>
        <w:t>4</w:t>
      </w:r>
      <w:r w:rsidR="00B73131" w:rsidRPr="00B73131">
        <w:rPr>
          <w:b/>
          <w:sz w:val="22"/>
          <w:szCs w:val="22"/>
        </w:rPr>
        <w:t xml:space="preserve"> </w:t>
      </w:r>
      <w:r w:rsidR="00B73131">
        <w:rPr>
          <w:b/>
          <w:sz w:val="22"/>
          <w:szCs w:val="22"/>
        </w:rPr>
        <w:t xml:space="preserve">Use Case: </w:t>
      </w:r>
      <w:r w:rsidR="0096280B">
        <w:rPr>
          <w:b/>
          <w:sz w:val="22"/>
          <w:szCs w:val="22"/>
        </w:rPr>
        <w:t>Help Desk</w:t>
      </w:r>
    </w:p>
    <w:p w:rsidR="006D456D" w:rsidRDefault="00CC5957" w:rsidP="00B73131">
      <w:pPr>
        <w:rPr>
          <w:b/>
          <w:sz w:val="22"/>
          <w:szCs w:val="22"/>
        </w:rPr>
      </w:pPr>
      <w:r>
        <w:rPr>
          <w:b/>
          <w:noProof/>
          <w:sz w:val="22"/>
          <w:szCs w:val="22"/>
        </w:rPr>
        <w:drawing>
          <wp:inline distT="0" distB="0" distL="0" distR="0">
            <wp:extent cx="5943600" cy="4592955"/>
            <wp:effectExtent l="19050" t="0" r="0" b="0"/>
            <wp:docPr id="13" name="Picture 12" descr="SeqDiagramHelpDe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DiagramHelpDesk1.jpg"/>
                    <pic:cNvPicPr/>
                  </pic:nvPicPr>
                  <pic:blipFill>
                    <a:blip r:embed="rId35"/>
                    <a:stretch>
                      <a:fillRect/>
                    </a:stretch>
                  </pic:blipFill>
                  <pic:spPr>
                    <a:xfrm>
                      <a:off x="0" y="0"/>
                      <a:ext cx="5943600" cy="4592955"/>
                    </a:xfrm>
                    <a:prstGeom prst="rect">
                      <a:avLst/>
                    </a:prstGeom>
                  </pic:spPr>
                </pic:pic>
              </a:graphicData>
            </a:graphic>
          </wp:inline>
        </w:drawing>
      </w:r>
    </w:p>
    <w:p w:rsidR="00CC5957" w:rsidRDefault="00CC5957" w:rsidP="00CC5957">
      <w:pPr>
        <w:ind w:left="720" w:firstLine="720"/>
        <w:rPr>
          <w:b/>
          <w:sz w:val="22"/>
          <w:szCs w:val="22"/>
        </w:rPr>
      </w:pPr>
      <w:r>
        <w:rPr>
          <w:b/>
          <w:sz w:val="22"/>
          <w:szCs w:val="22"/>
        </w:rPr>
        <w:t xml:space="preserve">Figure 9: Sequence Diagram for Use Case: </w:t>
      </w:r>
      <w:r w:rsidR="007F7E9E">
        <w:rPr>
          <w:b/>
          <w:sz w:val="22"/>
          <w:szCs w:val="22"/>
        </w:rPr>
        <w:t>Help Desk</w:t>
      </w: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7F7E9E" w:rsidRDefault="007F7E9E" w:rsidP="00B73131">
      <w:pPr>
        <w:rPr>
          <w:b/>
          <w:sz w:val="22"/>
          <w:szCs w:val="22"/>
        </w:rPr>
      </w:pPr>
    </w:p>
    <w:p w:rsidR="007F7E9E" w:rsidRDefault="007F7E9E" w:rsidP="00B73131">
      <w:pPr>
        <w:rPr>
          <w:b/>
          <w:sz w:val="22"/>
          <w:szCs w:val="22"/>
        </w:rPr>
      </w:pPr>
    </w:p>
    <w:p w:rsidR="007F7E9E" w:rsidRDefault="007F7E9E" w:rsidP="00B73131">
      <w:pPr>
        <w:rPr>
          <w:b/>
          <w:sz w:val="22"/>
          <w:szCs w:val="22"/>
        </w:rPr>
      </w:pPr>
    </w:p>
    <w:p w:rsidR="007F7E9E" w:rsidRDefault="007F7E9E" w:rsidP="00B73131">
      <w:pPr>
        <w:rPr>
          <w:b/>
          <w:sz w:val="22"/>
          <w:szCs w:val="22"/>
        </w:rPr>
      </w:pPr>
    </w:p>
    <w:p w:rsidR="007F7E9E" w:rsidRDefault="007F7E9E"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6D456D" w:rsidRDefault="006D456D" w:rsidP="00B73131">
      <w:pPr>
        <w:rPr>
          <w:b/>
          <w:sz w:val="22"/>
          <w:szCs w:val="22"/>
        </w:rPr>
      </w:pPr>
    </w:p>
    <w:p w:rsidR="00B73131" w:rsidRPr="00B73131" w:rsidRDefault="00B73131" w:rsidP="00B73131">
      <w:pPr>
        <w:rPr>
          <w:b/>
          <w:sz w:val="22"/>
          <w:szCs w:val="22"/>
        </w:rPr>
      </w:pPr>
      <w:r>
        <w:rPr>
          <w:b/>
          <w:sz w:val="22"/>
          <w:szCs w:val="22"/>
        </w:rPr>
        <w:lastRenderedPageBreak/>
        <w:t>5.3</w:t>
      </w:r>
      <w:r w:rsidR="006D456D">
        <w:rPr>
          <w:b/>
          <w:sz w:val="22"/>
          <w:szCs w:val="22"/>
        </w:rPr>
        <w:t>.5</w:t>
      </w:r>
      <w:r w:rsidRPr="00B73131">
        <w:rPr>
          <w:b/>
          <w:sz w:val="22"/>
          <w:szCs w:val="22"/>
        </w:rPr>
        <w:t xml:space="preserve"> </w:t>
      </w:r>
      <w:r>
        <w:rPr>
          <w:b/>
          <w:sz w:val="22"/>
          <w:szCs w:val="22"/>
        </w:rPr>
        <w:t xml:space="preserve">Use Case: </w:t>
      </w:r>
      <w:r w:rsidR="0096280B">
        <w:rPr>
          <w:b/>
          <w:sz w:val="22"/>
          <w:szCs w:val="22"/>
        </w:rPr>
        <w:t>Check Status</w:t>
      </w:r>
    </w:p>
    <w:p w:rsidR="00B73131" w:rsidRPr="00B73131" w:rsidRDefault="00B73131" w:rsidP="00B73131">
      <w:pPr>
        <w:rPr>
          <w:b/>
          <w:sz w:val="22"/>
          <w:szCs w:val="22"/>
        </w:rPr>
      </w:pPr>
    </w:p>
    <w:p w:rsidR="00B73131" w:rsidRPr="00B73131" w:rsidRDefault="00901463" w:rsidP="00B73131">
      <w:pPr>
        <w:rPr>
          <w:b/>
          <w:sz w:val="22"/>
          <w:szCs w:val="22"/>
        </w:rPr>
      </w:pPr>
      <w:r>
        <w:rPr>
          <w:b/>
          <w:noProof/>
          <w:sz w:val="22"/>
          <w:szCs w:val="22"/>
        </w:rPr>
        <w:drawing>
          <wp:inline distT="0" distB="0" distL="0" distR="0">
            <wp:extent cx="5943600" cy="4036060"/>
            <wp:effectExtent l="19050" t="0" r="0" b="0"/>
            <wp:docPr id="12" name="Picture 11" descr="SeqDiagramCheck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DiagramCheckStatus.jpg"/>
                    <pic:cNvPicPr/>
                  </pic:nvPicPr>
                  <pic:blipFill>
                    <a:blip r:embed="rId36"/>
                    <a:stretch>
                      <a:fillRect/>
                    </a:stretch>
                  </pic:blipFill>
                  <pic:spPr>
                    <a:xfrm>
                      <a:off x="0" y="0"/>
                      <a:ext cx="5943600" cy="4036060"/>
                    </a:xfrm>
                    <a:prstGeom prst="rect">
                      <a:avLst/>
                    </a:prstGeom>
                  </pic:spPr>
                </pic:pic>
              </a:graphicData>
            </a:graphic>
          </wp:inline>
        </w:drawing>
      </w:r>
    </w:p>
    <w:p w:rsidR="00DE1DE0" w:rsidRDefault="00DE1DE0" w:rsidP="00DE1DE0"/>
    <w:p w:rsidR="00DE1DE0" w:rsidRDefault="00DE1DE0" w:rsidP="00DE1DE0"/>
    <w:p w:rsidR="00077BF5" w:rsidRDefault="00077BF5" w:rsidP="00DE1DE0"/>
    <w:p w:rsidR="003737EE" w:rsidRDefault="003737EE" w:rsidP="003737EE">
      <w:pPr>
        <w:ind w:left="720" w:firstLine="720"/>
        <w:rPr>
          <w:b/>
          <w:sz w:val="22"/>
          <w:szCs w:val="22"/>
        </w:rPr>
      </w:pPr>
      <w:r>
        <w:rPr>
          <w:b/>
          <w:sz w:val="22"/>
          <w:szCs w:val="22"/>
        </w:rPr>
        <w:t>Figure 10: Sequence Diagram for Use Case: Check Status</w:t>
      </w:r>
    </w:p>
    <w:p w:rsidR="00077BF5" w:rsidRDefault="00077BF5" w:rsidP="00DE1DE0"/>
    <w:p w:rsidR="00077BF5" w:rsidRDefault="00077BF5" w:rsidP="00DE1DE0"/>
    <w:p w:rsidR="00077BF5" w:rsidRDefault="00077BF5"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6D456D" w:rsidRDefault="006D456D" w:rsidP="00DE1DE0"/>
    <w:p w:rsidR="00DF22BC" w:rsidRPr="009734AC" w:rsidRDefault="000F3B17" w:rsidP="00DF22BC">
      <w:pPr>
        <w:pStyle w:val="Heading2"/>
        <w:spacing w:line="480" w:lineRule="auto"/>
        <w:rPr>
          <w:i w:val="0"/>
        </w:rPr>
      </w:pPr>
      <w:bookmarkStart w:id="161" w:name="_GoBack"/>
      <w:bookmarkEnd w:id="161"/>
      <w:r>
        <w:rPr>
          <w:rFonts w:ascii="Times New Roman" w:hAnsi="Times New Roman"/>
          <w:i w:val="0"/>
        </w:rPr>
        <w:lastRenderedPageBreak/>
        <w:t>6</w:t>
      </w:r>
      <w:r w:rsidR="00DF22BC" w:rsidRPr="009734AC">
        <w:rPr>
          <w:rFonts w:ascii="Times New Roman" w:hAnsi="Times New Roman"/>
          <w:i w:val="0"/>
        </w:rPr>
        <w:t>.</w:t>
      </w:r>
      <w:r>
        <w:rPr>
          <w:rFonts w:ascii="Times New Roman" w:hAnsi="Times New Roman"/>
          <w:i w:val="0"/>
        </w:rPr>
        <w:t>0</w:t>
      </w:r>
      <w:r w:rsidR="00DF22BC" w:rsidRPr="009734AC">
        <w:rPr>
          <w:rFonts w:ascii="Times New Roman" w:hAnsi="Times New Roman"/>
          <w:i w:val="0"/>
        </w:rPr>
        <w:t xml:space="preserve"> Glossary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98"/>
        <w:gridCol w:w="5958"/>
      </w:tblGrid>
      <w:tr w:rsidR="00DF22BC" w:rsidTr="005170A9">
        <w:tc>
          <w:tcPr>
            <w:tcW w:w="2898" w:type="dxa"/>
          </w:tcPr>
          <w:p w:rsidR="00DF22BC" w:rsidRDefault="00DF22BC" w:rsidP="005170A9">
            <w:pPr>
              <w:jc w:val="center"/>
              <w:rPr>
                <w:b/>
                <w:bCs/>
              </w:rPr>
            </w:pPr>
            <w:r>
              <w:rPr>
                <w:b/>
                <w:bCs/>
              </w:rPr>
              <w:t>Term</w:t>
            </w:r>
          </w:p>
        </w:tc>
        <w:tc>
          <w:tcPr>
            <w:tcW w:w="5958" w:type="dxa"/>
          </w:tcPr>
          <w:p w:rsidR="00DF22BC" w:rsidRDefault="00DF22BC" w:rsidP="005170A9">
            <w:pPr>
              <w:jc w:val="center"/>
              <w:rPr>
                <w:b/>
                <w:bCs/>
              </w:rPr>
            </w:pPr>
            <w:r>
              <w:rPr>
                <w:b/>
                <w:bCs/>
              </w:rPr>
              <w:t>Definition</w:t>
            </w:r>
          </w:p>
        </w:tc>
      </w:tr>
      <w:tr w:rsidR="00DF22BC" w:rsidTr="005170A9">
        <w:tc>
          <w:tcPr>
            <w:tcW w:w="2898" w:type="dxa"/>
          </w:tcPr>
          <w:p w:rsidR="00DF22BC" w:rsidRDefault="00DF22BC" w:rsidP="005170A9">
            <w:pPr>
              <w:pStyle w:val="BodyText"/>
            </w:pPr>
            <w:r>
              <w:t>Active Article</w:t>
            </w:r>
          </w:p>
        </w:tc>
        <w:tc>
          <w:tcPr>
            <w:tcW w:w="5958" w:type="dxa"/>
          </w:tcPr>
          <w:p w:rsidR="00DF22BC" w:rsidRDefault="00DF22BC" w:rsidP="005170A9">
            <w:pPr>
              <w:pStyle w:val="BodyText"/>
            </w:pPr>
            <w:r>
              <w:t>The document that is tracked by the system; it is a narrative that is planned to be posted to the public website.</w:t>
            </w:r>
          </w:p>
        </w:tc>
      </w:tr>
      <w:tr w:rsidR="00DF22BC" w:rsidTr="005170A9">
        <w:tc>
          <w:tcPr>
            <w:tcW w:w="2898" w:type="dxa"/>
          </w:tcPr>
          <w:p w:rsidR="00DF22BC" w:rsidRDefault="00DF22BC" w:rsidP="005170A9">
            <w:pPr>
              <w:pStyle w:val="BodyText"/>
            </w:pPr>
            <w:r>
              <w:t>Actors</w:t>
            </w:r>
          </w:p>
        </w:tc>
        <w:tc>
          <w:tcPr>
            <w:tcW w:w="5958" w:type="dxa"/>
            <w:vAlign w:val="center"/>
          </w:tcPr>
          <w:p w:rsidR="00DF22BC" w:rsidRDefault="00DF22BC" w:rsidP="005170A9">
            <w:pPr>
              <w:pStyle w:val="BodyText"/>
            </w:pPr>
            <w:r>
              <w:rPr>
                <w:lang w:eastAsia="ja-JP"/>
              </w:rPr>
              <w:t>S</w:t>
            </w:r>
            <w:r w:rsidRPr="00AA08EE">
              <w:rPr>
                <w:lang w:eastAsia="ja-JP"/>
              </w:rPr>
              <w:t>omeone or something outside the system that either acts on the system – a primary actor – or is acted on by the system – a secondary actor</w:t>
            </w:r>
            <w:r>
              <w:t xml:space="preserve">. For example, An </w:t>
            </w:r>
            <w:r>
              <w:rPr>
                <w:i/>
              </w:rPr>
              <w:t xml:space="preserve">Elderly (primary actor) submits a job to retrieve an Item. </w:t>
            </w:r>
            <w:hyperlink r:id="rId37" w:history="1">
              <w:r w:rsidRPr="00A94C48">
                <w:rPr>
                  <w:rStyle w:val="Hyperlink"/>
                  <w:i/>
                </w:rPr>
                <w:t>www.Plz_Send_The_Codes.com</w:t>
              </w:r>
            </w:hyperlink>
            <w:r>
              <w:rPr>
                <w:i/>
              </w:rPr>
              <w:t xml:space="preserve"> provides software updates and customer support, and is the (secondary actor).</w:t>
            </w:r>
          </w:p>
        </w:tc>
      </w:tr>
      <w:tr w:rsidR="00DF22BC" w:rsidTr="005170A9">
        <w:tc>
          <w:tcPr>
            <w:tcW w:w="2898" w:type="dxa"/>
          </w:tcPr>
          <w:p w:rsidR="00DF22BC" w:rsidRDefault="00DF22BC" w:rsidP="005170A9">
            <w:pPr>
              <w:pStyle w:val="BodyText"/>
            </w:pPr>
            <w:r>
              <w:t>Software Functional Specifications</w:t>
            </w:r>
          </w:p>
        </w:tc>
        <w:tc>
          <w:tcPr>
            <w:tcW w:w="5958" w:type="dxa"/>
            <w:vAlign w:val="center"/>
          </w:tcPr>
          <w:p w:rsidR="00DF22BC" w:rsidRDefault="00DF22BC" w:rsidP="005170A9">
            <w:pPr>
              <w:pStyle w:val="BodyText"/>
            </w:pPr>
            <w:r>
              <w:t>A document that completely describes all of the functions of a proposed system and the constraints under which it must operate. For example, this document.</w:t>
            </w:r>
          </w:p>
        </w:tc>
      </w:tr>
      <w:tr w:rsidR="00DF22BC" w:rsidTr="005170A9">
        <w:tc>
          <w:tcPr>
            <w:tcW w:w="2898" w:type="dxa"/>
          </w:tcPr>
          <w:p w:rsidR="00DF22BC" w:rsidRDefault="00DF22BC" w:rsidP="005170A9">
            <w:pPr>
              <w:pStyle w:val="BodyText"/>
            </w:pPr>
            <w:r>
              <w:t>Stakeholder</w:t>
            </w:r>
          </w:p>
        </w:tc>
        <w:tc>
          <w:tcPr>
            <w:tcW w:w="5958" w:type="dxa"/>
          </w:tcPr>
          <w:p w:rsidR="00DF22BC" w:rsidRDefault="00DF22BC" w:rsidP="005170A9">
            <w:pPr>
              <w:pStyle w:val="BodyText"/>
            </w:pPr>
            <w:r>
              <w:t>Any person with an interest in the project who is not a developer.</w:t>
            </w:r>
          </w:p>
        </w:tc>
      </w:tr>
      <w:tr w:rsidR="00DF22BC" w:rsidTr="005170A9">
        <w:tc>
          <w:tcPr>
            <w:tcW w:w="2898" w:type="dxa"/>
            <w:vAlign w:val="center"/>
          </w:tcPr>
          <w:p w:rsidR="00DF22BC" w:rsidRDefault="00DF22BC" w:rsidP="005170A9">
            <w:pPr>
              <w:pStyle w:val="BodyText"/>
            </w:pPr>
            <w:r>
              <w:t>System</w:t>
            </w:r>
          </w:p>
        </w:tc>
        <w:tc>
          <w:tcPr>
            <w:tcW w:w="5958" w:type="dxa"/>
            <w:vAlign w:val="center"/>
          </w:tcPr>
          <w:p w:rsidR="00DF22BC" w:rsidRDefault="00DF22BC" w:rsidP="005170A9">
            <w:pPr>
              <w:pStyle w:val="BodyText"/>
            </w:pPr>
            <w:r>
              <w:t>The Multi Service-Robot cluster with which Actors interact.</w:t>
            </w:r>
          </w:p>
        </w:tc>
      </w:tr>
    </w:tbl>
    <w:p w:rsidR="004B5DDD" w:rsidRPr="008A6C9D" w:rsidRDefault="000F3B17" w:rsidP="004B5DDD">
      <w:pPr>
        <w:pStyle w:val="Appendix1"/>
        <w:pageBreakBefore/>
        <w:numPr>
          <w:ilvl w:val="0"/>
          <w:numId w:val="0"/>
        </w:numPr>
        <w:rPr>
          <w:rFonts w:ascii="Times New Roman" w:hAnsi="Times New Roman"/>
        </w:rPr>
      </w:pPr>
      <w:r>
        <w:rPr>
          <w:rFonts w:ascii="Times New Roman" w:hAnsi="Times New Roman"/>
        </w:rPr>
        <w:lastRenderedPageBreak/>
        <w:t>7</w:t>
      </w:r>
      <w:r w:rsidR="00AA3F3F">
        <w:rPr>
          <w:rFonts w:ascii="Times New Roman" w:hAnsi="Times New Roman"/>
        </w:rPr>
        <w:t xml:space="preserve">.0 </w:t>
      </w:r>
      <w:r w:rsidR="004B5DDD" w:rsidRPr="008A6C9D">
        <w:rPr>
          <w:rFonts w:ascii="Times New Roman" w:hAnsi="Times New Roman"/>
        </w:rPr>
        <w:t>Attachment A – Approval Signatures</w:t>
      </w:r>
      <w:bookmarkEnd w:id="29"/>
      <w:bookmarkEnd w:id="30"/>
    </w:p>
    <w:p w:rsidR="004B5DDD" w:rsidRPr="008A6C9D" w:rsidRDefault="004B5DDD" w:rsidP="004B5DDD">
      <w:pPr>
        <w:pStyle w:val="TableHeading"/>
        <w:rPr>
          <w:rFonts w:ascii="Times New Roman" w:hAnsi="Times New Roman"/>
          <w:b w:val="0"/>
        </w:rPr>
      </w:pPr>
    </w:p>
    <w:p w:rsidR="008F299A" w:rsidRPr="008A6C9D" w:rsidRDefault="008F299A" w:rsidP="004B5DDD">
      <w:pPr>
        <w:pStyle w:val="TableHeading"/>
        <w:rPr>
          <w:rFonts w:ascii="Times New Roman" w:hAnsi="Times New Roman"/>
          <w:b w:val="0"/>
        </w:rPr>
      </w:pPr>
    </w:p>
    <w:p w:rsidR="004B5DDD" w:rsidRPr="008A6C9D" w:rsidRDefault="0001502A" w:rsidP="004B5DDD">
      <w:pPr>
        <w:pStyle w:val="BodyTextBullet1"/>
        <w:numPr>
          <w:ilvl w:val="0"/>
          <w:numId w:val="10"/>
        </w:numPr>
      </w:pPr>
      <w:r>
        <w:t>_Abhishek Bais</w:t>
      </w:r>
      <w:r w:rsidR="004B5DDD" w:rsidRPr="008A6C9D">
        <w:t>_________</w:t>
      </w:r>
      <w:r w:rsidR="00B508CD">
        <w:t>_________________________</w:t>
      </w:r>
      <w:r w:rsidR="004B5DDD" w:rsidRPr="008A6C9D">
        <w:t>_</w:t>
      </w:r>
      <w:ins w:id="162" w:author="abais" w:date="2012-07-08T23:04:00Z">
        <w:r w:rsidR="003A2AFC">
          <w:t>07/08</w:t>
        </w:r>
      </w:ins>
      <w:del w:id="163" w:author="abais" w:date="2012-07-08T23:04:00Z">
        <w:r w:rsidR="00B508CD" w:rsidDel="003A2AFC">
          <w:delText>06/</w:delText>
        </w:r>
        <w:r w:rsidR="001846C4" w:rsidDel="003A2AFC">
          <w:delText>30</w:delText>
        </w:r>
      </w:del>
      <w:r w:rsidR="00B508CD">
        <w:t>/2012</w:t>
      </w:r>
      <w:r w:rsidR="004B5DDD" w:rsidRPr="008A6C9D">
        <w:t>______________</w:t>
      </w:r>
    </w:p>
    <w:p w:rsidR="004B5DDD" w:rsidRPr="008A6C9D" w:rsidRDefault="004B5DDD" w:rsidP="004B5DDD">
      <w:pPr>
        <w:pStyle w:val="TableHeading"/>
        <w:ind w:left="720"/>
        <w:rPr>
          <w:rFonts w:ascii="Times New Roman" w:hAnsi="Times New Roman"/>
          <w:b w:val="0"/>
        </w:rPr>
      </w:pPr>
      <w:r w:rsidRPr="008A6C9D">
        <w:rPr>
          <w:rFonts w:ascii="Times New Roman" w:hAnsi="Times New Roman"/>
          <w:b w:val="0"/>
        </w:rPr>
        <w:t>Signed:</w:t>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t xml:space="preserve">Date: </w:t>
      </w:r>
    </w:p>
    <w:p w:rsidR="004B5DDD" w:rsidRPr="008A6C9D" w:rsidRDefault="004B5DDD" w:rsidP="004B5DDD">
      <w:pPr>
        <w:pStyle w:val="TableHeading"/>
        <w:ind w:left="720"/>
        <w:rPr>
          <w:rFonts w:ascii="Times New Roman" w:hAnsi="Times New Roman"/>
        </w:rPr>
      </w:pPr>
      <w:r w:rsidRPr="008A6C9D">
        <w:rPr>
          <w:rFonts w:ascii="Times New Roman" w:hAnsi="Times New Roman"/>
          <w:b w:val="0"/>
          <w:i/>
        </w:rPr>
        <w:t xml:space="preserve">&lt; </w:t>
      </w:r>
      <w:r w:rsidR="008A6C9D">
        <w:rPr>
          <w:rFonts w:ascii="Times New Roman" w:hAnsi="Times New Roman"/>
          <w:b w:val="0"/>
          <w:i/>
        </w:rPr>
        <w:t>Software Developer</w:t>
      </w:r>
      <w:r w:rsidRPr="008A6C9D">
        <w:rPr>
          <w:rFonts w:ascii="Times New Roman" w:hAnsi="Times New Roman"/>
          <w:b w:val="0"/>
          <w:i/>
        </w:rPr>
        <w:t xml:space="preserve"> &gt; </w:t>
      </w:r>
      <w:r w:rsidRPr="008A6C9D">
        <w:rPr>
          <w:rFonts w:ascii="Times New Roman" w:hAnsi="Times New Roman"/>
        </w:rPr>
        <w:t xml:space="preserve"> </w:t>
      </w:r>
    </w:p>
    <w:p w:rsidR="004B5DDD" w:rsidRPr="008A6C9D" w:rsidRDefault="004B5DDD" w:rsidP="004B5DDD"/>
    <w:p w:rsidR="004B5DDD" w:rsidRPr="008A6C9D" w:rsidRDefault="004B5DDD" w:rsidP="004B5DDD"/>
    <w:p w:rsidR="004B5DDD" w:rsidRPr="008A6C9D" w:rsidRDefault="004B5DDD" w:rsidP="004B5DDD">
      <w:pPr>
        <w:pStyle w:val="BodyTextBullet1"/>
        <w:numPr>
          <w:ilvl w:val="0"/>
          <w:numId w:val="10"/>
        </w:numPr>
      </w:pPr>
      <w:r w:rsidRPr="008A6C9D">
        <w:t>_</w:t>
      </w:r>
      <w:r w:rsidR="000F4EE4">
        <w:t>Chris Re</w:t>
      </w:r>
      <w:r w:rsidR="0001502A">
        <w:t>hfeld</w:t>
      </w:r>
      <w:r w:rsidR="0001502A">
        <w:tab/>
      </w:r>
      <w:r w:rsidRPr="008A6C9D">
        <w:t>___________________________________</w:t>
      </w:r>
      <w:ins w:id="164" w:author="abais" w:date="2012-07-08T23:04:00Z">
        <w:r w:rsidR="003A2AFC">
          <w:t>07/08</w:t>
        </w:r>
      </w:ins>
      <w:del w:id="165" w:author="abais" w:date="2012-07-08T23:04:00Z">
        <w:r w:rsidR="00B508CD" w:rsidDel="003A2AFC">
          <w:delText>06/</w:delText>
        </w:r>
        <w:r w:rsidR="001846C4" w:rsidDel="003A2AFC">
          <w:delText>30</w:delText>
        </w:r>
      </w:del>
      <w:r w:rsidR="00B508CD">
        <w:t>/2012</w:t>
      </w:r>
      <w:r w:rsidRPr="008A6C9D">
        <w:t>_____________</w:t>
      </w:r>
    </w:p>
    <w:p w:rsidR="004B5DDD" w:rsidRPr="008A6C9D" w:rsidRDefault="004B5DDD" w:rsidP="004B5DDD">
      <w:pPr>
        <w:pStyle w:val="TableHeading"/>
        <w:ind w:left="720"/>
        <w:rPr>
          <w:rFonts w:ascii="Times New Roman" w:hAnsi="Times New Roman"/>
          <w:b w:val="0"/>
        </w:rPr>
      </w:pPr>
      <w:r w:rsidRPr="008A6C9D">
        <w:rPr>
          <w:rFonts w:ascii="Times New Roman" w:hAnsi="Times New Roman"/>
          <w:b w:val="0"/>
        </w:rPr>
        <w:t>Signed:</w:t>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t xml:space="preserve">Date: </w:t>
      </w:r>
    </w:p>
    <w:p w:rsidR="004B5DDD" w:rsidRPr="008A6C9D" w:rsidRDefault="004B5DDD" w:rsidP="004B5DDD">
      <w:pPr>
        <w:pStyle w:val="TableHeading"/>
        <w:ind w:left="720"/>
        <w:rPr>
          <w:rFonts w:ascii="Times New Roman" w:hAnsi="Times New Roman"/>
          <w:b w:val="0"/>
          <w:i/>
        </w:rPr>
      </w:pPr>
      <w:r w:rsidRPr="008A6C9D">
        <w:rPr>
          <w:rFonts w:ascii="Times New Roman" w:hAnsi="Times New Roman"/>
          <w:b w:val="0"/>
          <w:i/>
        </w:rPr>
        <w:t>&lt;</w:t>
      </w:r>
      <w:r w:rsidR="008A6C9D">
        <w:rPr>
          <w:rFonts w:ascii="Times New Roman" w:hAnsi="Times New Roman"/>
          <w:b w:val="0"/>
          <w:i/>
        </w:rPr>
        <w:t xml:space="preserve"> Software Developer</w:t>
      </w:r>
      <w:r w:rsidRPr="008A6C9D">
        <w:rPr>
          <w:rFonts w:ascii="Times New Roman" w:hAnsi="Times New Roman"/>
          <w:b w:val="0"/>
          <w:i/>
        </w:rPr>
        <w:t xml:space="preserve">&gt; </w:t>
      </w:r>
      <w:r w:rsidRPr="008A6C9D">
        <w:rPr>
          <w:rFonts w:ascii="Times New Roman" w:hAnsi="Times New Roman"/>
        </w:rPr>
        <w:t xml:space="preserve"> </w:t>
      </w:r>
    </w:p>
    <w:p w:rsidR="004B5DDD" w:rsidRPr="008A6C9D" w:rsidRDefault="004B5DDD" w:rsidP="004B5DDD"/>
    <w:p w:rsidR="004B5DDD" w:rsidRPr="008A6C9D" w:rsidRDefault="004B5DDD" w:rsidP="004B5DDD"/>
    <w:p w:rsidR="004B5DDD" w:rsidRPr="008A6C9D" w:rsidRDefault="004B5DDD" w:rsidP="004B5DDD">
      <w:pPr>
        <w:pStyle w:val="BodyTextBullet1"/>
        <w:numPr>
          <w:ilvl w:val="0"/>
          <w:numId w:val="10"/>
        </w:numPr>
      </w:pPr>
      <w:r w:rsidRPr="008A6C9D">
        <w:t>_</w:t>
      </w:r>
      <w:r w:rsidR="0001502A">
        <w:t>Charles Le</w:t>
      </w:r>
      <w:r w:rsidRPr="008A6C9D">
        <w:t>______________________________________</w:t>
      </w:r>
      <w:ins w:id="166" w:author="abais" w:date="2012-07-08T23:04:00Z">
        <w:r w:rsidR="003A2AFC">
          <w:t>07/08</w:t>
        </w:r>
      </w:ins>
      <w:del w:id="167" w:author="abais" w:date="2012-07-08T23:04:00Z">
        <w:r w:rsidR="00B508CD" w:rsidDel="003A2AFC">
          <w:delText>06/</w:delText>
        </w:r>
        <w:r w:rsidR="001846C4" w:rsidDel="003A2AFC">
          <w:delText>30</w:delText>
        </w:r>
      </w:del>
      <w:r w:rsidR="00B508CD">
        <w:t>/2012_</w:t>
      </w:r>
      <w:r w:rsidRPr="008A6C9D">
        <w:t>____________</w:t>
      </w:r>
    </w:p>
    <w:p w:rsidR="004B5DDD" w:rsidRPr="008A6C9D" w:rsidRDefault="004B5DDD" w:rsidP="004B5DDD">
      <w:pPr>
        <w:pStyle w:val="TableHeading"/>
        <w:ind w:left="720"/>
        <w:rPr>
          <w:rFonts w:ascii="Times New Roman" w:hAnsi="Times New Roman"/>
          <w:b w:val="0"/>
        </w:rPr>
      </w:pPr>
      <w:r w:rsidRPr="008A6C9D">
        <w:rPr>
          <w:rFonts w:ascii="Times New Roman" w:hAnsi="Times New Roman"/>
          <w:b w:val="0"/>
        </w:rPr>
        <w:t>Signed:</w:t>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r>
      <w:r w:rsidRPr="008A6C9D">
        <w:rPr>
          <w:rFonts w:ascii="Times New Roman" w:hAnsi="Times New Roman"/>
          <w:b w:val="0"/>
        </w:rPr>
        <w:tab/>
        <w:t xml:space="preserve">Date: </w:t>
      </w:r>
    </w:p>
    <w:p w:rsidR="004B5DDD" w:rsidRPr="008A6C9D" w:rsidRDefault="004B5DDD" w:rsidP="004B5DDD">
      <w:pPr>
        <w:pStyle w:val="TableHeading"/>
        <w:ind w:left="720"/>
        <w:rPr>
          <w:rFonts w:ascii="Times New Roman" w:hAnsi="Times New Roman"/>
          <w:b w:val="0"/>
          <w:i/>
        </w:rPr>
      </w:pPr>
      <w:r w:rsidRPr="008A6C9D">
        <w:rPr>
          <w:rFonts w:ascii="Times New Roman" w:hAnsi="Times New Roman"/>
          <w:b w:val="0"/>
          <w:i/>
        </w:rPr>
        <w:t xml:space="preserve">&lt; </w:t>
      </w:r>
      <w:r w:rsidR="008A6C9D">
        <w:rPr>
          <w:rFonts w:ascii="Times New Roman" w:hAnsi="Times New Roman"/>
          <w:b w:val="0"/>
          <w:i/>
        </w:rPr>
        <w:t>Software Developer</w:t>
      </w:r>
      <w:r w:rsidRPr="008A6C9D">
        <w:rPr>
          <w:rFonts w:ascii="Times New Roman" w:hAnsi="Times New Roman"/>
          <w:b w:val="0"/>
          <w:i/>
        </w:rPr>
        <w:t xml:space="preserve"> &gt; </w:t>
      </w:r>
      <w:r w:rsidRPr="008A6C9D">
        <w:rPr>
          <w:rFonts w:ascii="Times New Roman" w:hAnsi="Times New Roman"/>
        </w:rPr>
        <w:t xml:space="preserve"> </w:t>
      </w:r>
    </w:p>
    <w:p w:rsidR="004B5DDD" w:rsidRPr="008A6C9D" w:rsidRDefault="004B5DDD" w:rsidP="004B5DDD"/>
    <w:p w:rsidR="004B5DDD" w:rsidRPr="008A6C9D" w:rsidRDefault="004B5DDD" w:rsidP="004B5DDD"/>
    <w:p w:rsidR="004B5DDD" w:rsidRPr="008A6C9D" w:rsidRDefault="004B5DDD" w:rsidP="004B5DDD">
      <w:pPr>
        <w:pStyle w:val="BodyTextBullet1"/>
        <w:numPr>
          <w:ilvl w:val="0"/>
          <w:numId w:val="10"/>
        </w:numPr>
      </w:pPr>
      <w:r w:rsidRPr="008A6C9D">
        <w:t>_</w:t>
      </w:r>
      <w:r w:rsidR="0001502A">
        <w:t>Akshay Hegde</w:t>
      </w:r>
      <w:r w:rsidRPr="008A6C9D">
        <w:t>__________________________________</w:t>
      </w:r>
      <w:ins w:id="168" w:author="abais" w:date="2012-07-08T23:04:00Z">
        <w:r w:rsidR="003A2AFC">
          <w:t>07/08</w:t>
        </w:r>
      </w:ins>
      <w:del w:id="169" w:author="abais" w:date="2012-07-08T23:04:00Z">
        <w:r w:rsidR="00B508CD" w:rsidDel="003A2AFC">
          <w:delText>06/</w:delText>
        </w:r>
        <w:r w:rsidR="001846C4" w:rsidDel="003A2AFC">
          <w:delText>30</w:delText>
        </w:r>
      </w:del>
      <w:r w:rsidR="00B508CD">
        <w:t>/2012_</w:t>
      </w:r>
      <w:r w:rsidRPr="008A6C9D">
        <w:t>_____________</w:t>
      </w:r>
    </w:p>
    <w:p w:rsidR="004B5DDD" w:rsidRDefault="004B5DDD" w:rsidP="004B5DDD">
      <w:pPr>
        <w:pStyle w:val="TableHeading"/>
        <w:ind w:left="720"/>
        <w:rPr>
          <w:b w:val="0"/>
        </w:rPr>
      </w:pPr>
      <w:r w:rsidRPr="008A6C9D">
        <w:rPr>
          <w:rFonts w:ascii="Times New Roman" w:hAnsi="Times New Roman"/>
          <w:b w:val="0"/>
        </w:rPr>
        <w:t>Signed</w:t>
      </w:r>
      <w:r>
        <w:rPr>
          <w:b w:val="0"/>
        </w:rPr>
        <w:t>:</w:t>
      </w:r>
      <w:r>
        <w:rPr>
          <w:b w:val="0"/>
        </w:rPr>
        <w:tab/>
      </w:r>
      <w:r>
        <w:rPr>
          <w:b w:val="0"/>
        </w:rPr>
        <w:tab/>
      </w:r>
      <w:r>
        <w:rPr>
          <w:b w:val="0"/>
        </w:rPr>
        <w:tab/>
      </w:r>
      <w:r>
        <w:rPr>
          <w:b w:val="0"/>
        </w:rPr>
        <w:tab/>
      </w:r>
      <w:r>
        <w:rPr>
          <w:b w:val="0"/>
        </w:rPr>
        <w:tab/>
      </w:r>
      <w:r>
        <w:rPr>
          <w:b w:val="0"/>
        </w:rPr>
        <w:tab/>
      </w:r>
      <w:r>
        <w:rPr>
          <w:b w:val="0"/>
        </w:rPr>
        <w:tab/>
        <w:t xml:space="preserve">Date: </w:t>
      </w:r>
    </w:p>
    <w:p w:rsidR="008A6C9D" w:rsidRDefault="008A6C9D" w:rsidP="004B5DDD">
      <w:pPr>
        <w:pStyle w:val="TableHeading"/>
        <w:ind w:left="720"/>
        <w:rPr>
          <w:b w:val="0"/>
        </w:rPr>
      </w:pPr>
      <w:r w:rsidRPr="008A6C9D">
        <w:rPr>
          <w:rFonts w:ascii="Times New Roman" w:hAnsi="Times New Roman"/>
          <w:b w:val="0"/>
          <w:i/>
        </w:rPr>
        <w:t xml:space="preserve">&lt; </w:t>
      </w:r>
      <w:r>
        <w:rPr>
          <w:rFonts w:ascii="Times New Roman" w:hAnsi="Times New Roman"/>
          <w:b w:val="0"/>
          <w:i/>
        </w:rPr>
        <w:t>Software Developer</w:t>
      </w:r>
      <w:r w:rsidRPr="008A6C9D">
        <w:rPr>
          <w:rFonts w:ascii="Times New Roman" w:hAnsi="Times New Roman"/>
          <w:b w:val="0"/>
          <w:i/>
        </w:rPr>
        <w:t xml:space="preserve"> &gt; </w:t>
      </w:r>
      <w:r w:rsidRPr="008A6C9D">
        <w:rPr>
          <w:rFonts w:ascii="Times New Roman" w:hAnsi="Times New Roman"/>
        </w:rPr>
        <w:t xml:space="preserve"> </w:t>
      </w: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p w:rsidR="008A6C9D" w:rsidRDefault="008A6C9D" w:rsidP="004B5DDD">
      <w:pPr>
        <w:pStyle w:val="TableHeading"/>
        <w:ind w:left="720"/>
        <w:rPr>
          <w:b w:val="0"/>
        </w:rPr>
      </w:pPr>
    </w:p>
    <w:sectPr w:rsidR="008A6C9D" w:rsidSect="00C27665">
      <w:footerReference w:type="even" r:id="rId38"/>
      <w:footerReference w:type="default" r:id="rId39"/>
      <w:pgSz w:w="12240" w:h="15840" w:code="1"/>
      <w:pgMar w:top="1440" w:right="1440" w:bottom="1440" w:left="1440"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18B6" w:rsidRDefault="00FF18B6">
      <w:r>
        <w:separator/>
      </w:r>
    </w:p>
  </w:endnote>
  <w:endnote w:type="continuationSeparator" w:id="0">
    <w:p w:rsidR="00FF18B6" w:rsidRDefault="00FF18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ヒラギノ角ゴ Pro W3">
    <w:altName w:val="Times New Roman"/>
    <w:charset w:val="00"/>
    <w:family w:val="roman"/>
    <w:pitch w:val="default"/>
    <w:sig w:usb0="00000000" w:usb1="00000000" w:usb2="00000000" w:usb3="00000000" w:csb0="00000000" w:csb1="00000000"/>
  </w:font>
  <w:font w:name="Arial Bold">
    <w:panose1 w:val="020B0704020202020204"/>
    <w:charset w:val="00"/>
    <w:family w:val="roman"/>
    <w:pitch w:val="default"/>
    <w:sig w:usb0="00000000" w:usb1="00000000" w:usb2="00000000" w:usb3="00000000" w:csb0="00000000" w:csb1="00000000"/>
  </w:font>
  <w:font w:name="Times New Roman Bold">
    <w:panose1 w:val="02020803070505020304"/>
    <w:charset w:val="00"/>
    <w:family w:val="roman"/>
    <w:pitch w:val="default"/>
    <w:sig w:usb0="00000000" w:usb1="00000000" w:usb2="00000000" w:usb3="00000000" w:csb0="00000000" w:csb1="00000000"/>
  </w:font>
  <w:font w:name="Verdan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A62" w:rsidRPr="009629BC" w:rsidRDefault="00726A62" w:rsidP="00F53A94">
    <w:pPr>
      <w:pStyle w:val="Footer"/>
    </w:pPr>
    <w:r>
      <w:rPr>
        <w:rStyle w:val="PageNumber"/>
      </w:rPr>
      <w:t>Template Version 1.0 (remove prior to publication)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A62" w:rsidRPr="008D3BEF" w:rsidRDefault="00726A62">
    <w:pPr>
      <w:pStyle w:val="Footer"/>
      <w:rPr>
        <w:sz w:val="20"/>
      </w:rPr>
    </w:pPr>
    <w:r w:rsidRPr="008D3BEF">
      <w:rPr>
        <w:sz w:val="20"/>
      </w:rPr>
      <w:t>Version</w:t>
    </w:r>
    <w:ins w:id="6" w:author="abais" w:date="2012-07-08T22:36:00Z">
      <w:r>
        <w:rPr>
          <w:sz w:val="20"/>
        </w:rPr>
        <w:t>1.2</w:t>
      </w:r>
    </w:ins>
    <w:del w:id="7" w:author="abais" w:date="2012-07-08T22:36:00Z">
      <w:r w:rsidRPr="008D3BEF" w:rsidDel="005C1DC8">
        <w:rPr>
          <w:sz w:val="20"/>
        </w:rPr>
        <w:delText xml:space="preserve"> 1.</w:delText>
      </w:r>
      <w:r w:rsidDel="005C1DC8">
        <w:rPr>
          <w:sz w:val="20"/>
        </w:rPr>
        <w:delText>1</w:delText>
      </w:r>
    </w:del>
  </w:p>
  <w:p w:rsidR="00726A62" w:rsidRPr="008D3BEF" w:rsidRDefault="00726A62">
    <w:pPr>
      <w:pStyle w:val="Footer"/>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A62" w:rsidRPr="00B06851" w:rsidRDefault="00726A62" w:rsidP="0087526E">
    <w:pPr>
      <w:pStyle w:val="Footer"/>
      <w:tabs>
        <w:tab w:val="clear" w:pos="4320"/>
        <w:tab w:val="clear" w:pos="8640"/>
        <w:tab w:val="right" w:pos="9360"/>
      </w:tabs>
      <w:rPr>
        <w:sz w:val="20"/>
      </w:rPr>
    </w:pPr>
    <w:r>
      <w:rPr>
        <w:rStyle w:val="PageNumber"/>
        <w:sz w:val="20"/>
      </w:rPr>
      <w:t xml:space="preserve">Version 1.0 </w:t>
    </w:r>
    <w:r>
      <w:rPr>
        <w:rStyle w:val="PageNumber"/>
        <w:sz w:val="20"/>
      </w:rPr>
      <w:tab/>
      <w:t>1</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A62" w:rsidRDefault="00726A62" w:rsidP="00683A4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26A62" w:rsidRDefault="00726A62" w:rsidP="009C5314">
    <w:pPr>
      <w:pStyle w:val="Foote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A62" w:rsidRDefault="00726A62">
    <w:pPr>
      <w:pStyle w:val="Footer"/>
      <w:pBdr>
        <w:top w:val="thinThickSmallGap" w:sz="24" w:space="1" w:color="622423" w:themeColor="accent2" w:themeShade="7F"/>
      </w:pBdr>
      <w:rPr>
        <w:rFonts w:asciiTheme="majorHAnsi" w:hAnsiTheme="majorHAnsi"/>
      </w:rPr>
    </w:pPr>
    <w:r>
      <w:rPr>
        <w:rFonts w:asciiTheme="majorHAnsi" w:hAnsiTheme="majorHAnsi"/>
      </w:rPr>
      <w:t xml:space="preserve">Version </w:t>
    </w:r>
    <w:ins w:id="170" w:author="abais" w:date="2012-07-08T22:36:00Z">
      <w:r>
        <w:rPr>
          <w:rFonts w:asciiTheme="majorHAnsi" w:hAnsiTheme="majorHAnsi"/>
        </w:rPr>
        <w:t>1.2</w:t>
      </w:r>
    </w:ins>
    <w:del w:id="171" w:author="abais" w:date="2012-07-08T22:36:00Z">
      <w:r w:rsidDel="005C1DC8">
        <w:rPr>
          <w:rFonts w:asciiTheme="majorHAnsi" w:hAnsiTheme="majorHAnsi"/>
        </w:rPr>
        <w:delText>1.1</w:delText>
      </w:r>
    </w:del>
    <w:r>
      <w:rPr>
        <w:rFonts w:asciiTheme="majorHAnsi" w:hAnsiTheme="majorHAnsi"/>
      </w:rPr>
      <w:ptab w:relativeTo="margin" w:alignment="right" w:leader="none"/>
    </w:r>
    <w:r>
      <w:rPr>
        <w:rFonts w:asciiTheme="majorHAnsi" w:hAnsiTheme="majorHAnsi"/>
      </w:rPr>
      <w:t xml:space="preserve">Page </w:t>
    </w:r>
    <w:r w:rsidRPr="00AC0C73">
      <w:fldChar w:fldCharType="begin"/>
    </w:r>
    <w:r>
      <w:instrText xml:space="preserve"> PAGE   \* MERGEFORMAT </w:instrText>
    </w:r>
    <w:r w:rsidRPr="00AC0C73">
      <w:fldChar w:fldCharType="separate"/>
    </w:r>
    <w:r w:rsidR="00C51A71" w:rsidRPr="00C51A71">
      <w:rPr>
        <w:rFonts w:asciiTheme="majorHAnsi" w:hAnsiTheme="majorHAnsi"/>
        <w:noProof/>
      </w:rPr>
      <w:t>34</w:t>
    </w:r>
    <w:r>
      <w:rPr>
        <w:rFonts w:asciiTheme="majorHAnsi" w:hAnsiTheme="majorHAnsi"/>
        <w:noProof/>
      </w:rPr>
      <w:fldChar w:fldCharType="end"/>
    </w:r>
  </w:p>
  <w:p w:rsidR="00726A62" w:rsidRDefault="00726A62" w:rsidP="00A566CD">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18B6" w:rsidRDefault="00FF18B6">
      <w:r>
        <w:separator/>
      </w:r>
    </w:p>
  </w:footnote>
  <w:footnote w:type="continuationSeparator" w:id="0">
    <w:p w:rsidR="00FF18B6" w:rsidRDefault="00FF18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2FD4164"/>
    <w:multiLevelType w:val="singleLevel"/>
    <w:tmpl w:val="72FEE562"/>
    <w:lvl w:ilvl="0">
      <w:start w:val="1"/>
      <w:numFmt w:val="decimal"/>
      <w:lvlText w:val="%1."/>
      <w:legacy w:legacy="1" w:legacySpace="120" w:legacyIndent="360"/>
      <w:lvlJc w:val="left"/>
      <w:pPr>
        <w:ind w:left="360" w:hanging="360"/>
      </w:pPr>
    </w:lvl>
  </w:abstractNum>
  <w:abstractNum w:abstractNumId="2">
    <w:nsid w:val="04597311"/>
    <w:multiLevelType w:val="hybridMultilevel"/>
    <w:tmpl w:val="68B8B606"/>
    <w:lvl w:ilvl="0" w:tplc="4310422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55AF1"/>
    <w:multiLevelType w:val="multilevel"/>
    <w:tmpl w:val="77F80090"/>
    <w:lvl w:ilvl="0">
      <w:start w:val="1"/>
      <w:numFmt w:val="decimal"/>
      <w:lvlText w:val="%1."/>
      <w:lvlJc w:val="left"/>
      <w:pPr>
        <w:ind w:left="360" w:hanging="360"/>
      </w:pPr>
      <w:rPr>
        <w:rFonts w:hint="default"/>
      </w:rPr>
    </w:lvl>
    <w:lvl w:ilv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064378BD"/>
    <w:multiLevelType w:val="hybridMultilevel"/>
    <w:tmpl w:val="8920FA08"/>
    <w:lvl w:ilvl="0" w:tplc="2D30E31C">
      <w:start w:val="3"/>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nsid w:val="0D911652"/>
    <w:multiLevelType w:val="hybridMultilevel"/>
    <w:tmpl w:val="DB7806B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07C165A"/>
    <w:multiLevelType w:val="multilevel"/>
    <w:tmpl w:val="7B4A5FD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13D45B7F"/>
    <w:multiLevelType w:val="hybridMultilevel"/>
    <w:tmpl w:val="D8EA1828"/>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8">
    <w:nsid w:val="1452402B"/>
    <w:multiLevelType w:val="hybridMultilevel"/>
    <w:tmpl w:val="4CA24BAE"/>
    <w:lvl w:ilvl="0" w:tplc="B71EA4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D20F5D"/>
    <w:multiLevelType w:val="hybridMultilevel"/>
    <w:tmpl w:val="41166AC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C88381C"/>
    <w:multiLevelType w:val="hybridMultilevel"/>
    <w:tmpl w:val="BA7EF7CE"/>
    <w:lvl w:ilvl="0" w:tplc="2294C992">
      <w:start w:val="1"/>
      <w:numFmt w:val="bullet"/>
      <w:pStyle w:val="InstructionalBullet1"/>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nsid w:val="1D3A73FF"/>
    <w:multiLevelType w:val="hybridMultilevel"/>
    <w:tmpl w:val="8AA088EE"/>
    <w:lvl w:ilvl="0" w:tplc="AE5C9DA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DB7DB3"/>
    <w:multiLevelType w:val="hybridMultilevel"/>
    <w:tmpl w:val="360CB1D6"/>
    <w:lvl w:ilvl="0" w:tplc="777E821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4E6C0F"/>
    <w:multiLevelType w:val="singleLevel"/>
    <w:tmpl w:val="72FEE562"/>
    <w:lvl w:ilvl="0">
      <w:start w:val="1"/>
      <w:numFmt w:val="decimal"/>
      <w:lvlText w:val="%1."/>
      <w:lvlJc w:val="left"/>
      <w:pPr>
        <w:ind w:left="360" w:hanging="360"/>
      </w:pPr>
    </w:lvl>
  </w:abstractNum>
  <w:abstractNum w:abstractNumId="14">
    <w:nsid w:val="2A856310"/>
    <w:multiLevelType w:val="hybridMultilevel"/>
    <w:tmpl w:val="6986C4F4"/>
    <w:lvl w:ilvl="0" w:tplc="6448793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E278E"/>
    <w:multiLevelType w:val="hybridMultilevel"/>
    <w:tmpl w:val="368ADF2A"/>
    <w:lvl w:ilvl="0" w:tplc="A628FCBE">
      <w:start w:val="1"/>
      <w:numFmt w:val="bullet"/>
      <w:lvlText w:val=""/>
      <w:lvlJc w:val="left"/>
      <w:pPr>
        <w:tabs>
          <w:tab w:val="num" w:pos="720"/>
        </w:tabs>
        <w:ind w:left="720" w:hanging="360"/>
      </w:pPr>
      <w:rPr>
        <w:rFonts w:ascii="Symbol" w:hAnsi="Symbol"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3B449CB"/>
    <w:multiLevelType w:val="hybridMultilevel"/>
    <w:tmpl w:val="6F7C8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3518C3"/>
    <w:multiLevelType w:val="hybridMultilevel"/>
    <w:tmpl w:val="6DCEEADC"/>
    <w:lvl w:ilvl="0" w:tplc="8B46972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BE4273"/>
    <w:multiLevelType w:val="hybridMultilevel"/>
    <w:tmpl w:val="03D08170"/>
    <w:lvl w:ilvl="0" w:tplc="2D30E31C">
      <w:start w:val="3"/>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nsid w:val="396B71C0"/>
    <w:multiLevelType w:val="hybridMultilevel"/>
    <w:tmpl w:val="54A6C49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0">
    <w:nsid w:val="3EF62D3D"/>
    <w:multiLevelType w:val="multilevel"/>
    <w:tmpl w:val="4CCA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9A5F21"/>
    <w:multiLevelType w:val="hybridMultilevel"/>
    <w:tmpl w:val="6F44E4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C66E05"/>
    <w:multiLevelType w:val="singleLevel"/>
    <w:tmpl w:val="3022FE9A"/>
    <w:lvl w:ilvl="0">
      <w:start w:val="1"/>
      <w:numFmt w:val="upperLetter"/>
      <w:lvlText w:val="%1."/>
      <w:legacy w:legacy="1" w:legacySpace="120" w:legacyIndent="360"/>
      <w:lvlJc w:val="left"/>
      <w:pPr>
        <w:ind w:left="720" w:hanging="360"/>
      </w:pPr>
    </w:lvl>
  </w:abstractNum>
  <w:abstractNum w:abstractNumId="23">
    <w:nsid w:val="4BC635DF"/>
    <w:multiLevelType w:val="hybridMultilevel"/>
    <w:tmpl w:val="D0B65B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nsid w:val="506732D1"/>
    <w:multiLevelType w:val="hybridMultilevel"/>
    <w:tmpl w:val="68EA37F8"/>
    <w:lvl w:ilvl="0" w:tplc="78BE9B9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0E655F"/>
    <w:multiLevelType w:val="hybridMultilevel"/>
    <w:tmpl w:val="32A41522"/>
    <w:lvl w:ilvl="0" w:tplc="544429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427ED2"/>
    <w:multiLevelType w:val="hybridMultilevel"/>
    <w:tmpl w:val="3C0E66D8"/>
    <w:lvl w:ilvl="0" w:tplc="B100BE3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D157E8"/>
    <w:multiLevelType w:val="hybridMultilevel"/>
    <w:tmpl w:val="DFE86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336C59"/>
    <w:multiLevelType w:val="singleLevel"/>
    <w:tmpl w:val="72FEE562"/>
    <w:lvl w:ilvl="0">
      <w:start w:val="1"/>
      <w:numFmt w:val="decimal"/>
      <w:lvlText w:val="%1."/>
      <w:legacy w:legacy="1" w:legacySpace="120" w:legacyIndent="360"/>
      <w:lvlJc w:val="left"/>
      <w:pPr>
        <w:ind w:left="720" w:hanging="360"/>
      </w:pPr>
    </w:lvl>
  </w:abstractNum>
  <w:abstractNum w:abstractNumId="30">
    <w:nsid w:val="691215D3"/>
    <w:multiLevelType w:val="hybridMultilevel"/>
    <w:tmpl w:val="DFE86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58433A"/>
    <w:multiLevelType w:val="hybridMultilevel"/>
    <w:tmpl w:val="7B2A9E64"/>
    <w:lvl w:ilvl="0" w:tplc="4396579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9723C9"/>
    <w:multiLevelType w:val="hybridMultilevel"/>
    <w:tmpl w:val="4D5E89C6"/>
    <w:lvl w:ilvl="0" w:tplc="3D207E6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EC5168"/>
    <w:multiLevelType w:val="hybridMultilevel"/>
    <w:tmpl w:val="BC86FFD2"/>
    <w:lvl w:ilvl="0" w:tplc="B2FACCB8">
      <w:start w:val="1"/>
      <w:numFmt w:val="none"/>
      <w:pStyle w:val="Note"/>
      <w:lvlText w:val="NOTE: "/>
      <w:lvlJc w:val="left"/>
      <w:pPr>
        <w:tabs>
          <w:tab w:val="num" w:pos="1440"/>
        </w:tabs>
        <w:ind w:left="1512" w:hanging="792"/>
      </w:pPr>
      <w:rPr>
        <w:rFonts w:ascii="Arial" w:hAnsi="Arial"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F9D06EE"/>
    <w:multiLevelType w:val="hybridMultilevel"/>
    <w:tmpl w:val="29E0F7D2"/>
    <w:lvl w:ilvl="0" w:tplc="FFFFFFFF">
      <w:start w:val="1"/>
      <w:numFmt w:val="bullet"/>
      <w:pStyle w:val="BodyText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9"/>
  </w:num>
  <w:num w:numId="3">
    <w:abstractNumId w:val="22"/>
  </w:num>
  <w:num w:numId="4">
    <w:abstractNumId w:val="0"/>
    <w:lvlOverride w:ilvl="0">
      <w:lvl w:ilvl="0">
        <w:start w:val="1"/>
        <w:numFmt w:val="bullet"/>
        <w:lvlText w:val=""/>
        <w:legacy w:legacy="1" w:legacySpace="120" w:legacyIndent="360"/>
        <w:lvlJc w:val="left"/>
        <w:pPr>
          <w:ind w:left="720" w:hanging="360"/>
        </w:pPr>
        <w:rPr>
          <w:rFonts w:ascii="Symbol" w:hAnsi="Symbol" w:hint="default"/>
        </w:rPr>
      </w:lvl>
    </w:lvlOverride>
  </w:num>
  <w:num w:numId="5">
    <w:abstractNumId w:val="15"/>
  </w:num>
  <w:num w:numId="6">
    <w:abstractNumId w:val="10"/>
  </w:num>
  <w:num w:numId="7">
    <w:abstractNumId w:val="33"/>
  </w:num>
  <w:num w:numId="8">
    <w:abstractNumId w:val="34"/>
  </w:num>
  <w:num w:numId="9">
    <w:abstractNumId w:val="24"/>
  </w:num>
  <w:num w:numId="10">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3"/>
  </w:num>
  <w:num w:numId="13">
    <w:abstractNumId w:val="5"/>
  </w:num>
  <w:num w:numId="14">
    <w:abstractNumId w:val="18"/>
  </w:num>
  <w:num w:numId="15">
    <w:abstractNumId w:val="4"/>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25"/>
  </w:num>
  <w:num w:numId="19">
    <w:abstractNumId w:val="12"/>
  </w:num>
  <w:num w:numId="20">
    <w:abstractNumId w:val="14"/>
  </w:num>
  <w:num w:numId="21">
    <w:abstractNumId w:val="31"/>
  </w:num>
  <w:num w:numId="22">
    <w:abstractNumId w:val="11"/>
  </w:num>
  <w:num w:numId="23">
    <w:abstractNumId w:val="27"/>
  </w:num>
  <w:num w:numId="24">
    <w:abstractNumId w:val="8"/>
  </w:num>
  <w:num w:numId="25">
    <w:abstractNumId w:val="26"/>
  </w:num>
  <w:num w:numId="26">
    <w:abstractNumId w:val="23"/>
  </w:num>
  <w:num w:numId="27">
    <w:abstractNumId w:val="21"/>
  </w:num>
  <w:num w:numId="28">
    <w:abstractNumId w:val="17"/>
  </w:num>
  <w:num w:numId="29">
    <w:abstractNumId w:val="2"/>
  </w:num>
  <w:num w:numId="30">
    <w:abstractNumId w:val="9"/>
  </w:num>
  <w:num w:numId="31">
    <w:abstractNumId w:val="6"/>
  </w:num>
  <w:num w:numId="32">
    <w:abstractNumId w:val="19"/>
  </w:num>
  <w:num w:numId="33">
    <w:abstractNumId w:val="16"/>
  </w:num>
  <w:num w:numId="34">
    <w:abstractNumId w:val="30"/>
  </w:num>
  <w:num w:numId="35">
    <w:abstractNumId w:val="28"/>
  </w:num>
  <w:num w:numId="36">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stylePaneFormatFilter w:val="3F01"/>
  <w:trackRevisions/>
  <w:doNotTrackMoves/>
  <w:defaultTabStop w:val="720"/>
  <w:doNotHyphenateCaps/>
  <w:drawingGridHorizontalSpacing w:val="120"/>
  <w:displayHorizontalDrawingGridEvery w:val="0"/>
  <w:displayVerticalDrawingGridEvery w:val="0"/>
  <w:noPunctuationKerning/>
  <w:characterSpacingControl w:val="doNotCompress"/>
  <w:hdrShapeDefaults>
    <o:shapedefaults v:ext="edit" spidmax="32770"/>
  </w:hdrShapeDefaults>
  <w:footnotePr>
    <w:footnote w:id="-1"/>
    <w:footnote w:id="0"/>
  </w:footnotePr>
  <w:endnotePr>
    <w:endnote w:id="-1"/>
    <w:endnote w:id="0"/>
  </w:endnotePr>
  <w:compat/>
  <w:rsids>
    <w:rsidRoot w:val="00FF47FA"/>
    <w:rsid w:val="00000011"/>
    <w:rsid w:val="00003CC4"/>
    <w:rsid w:val="00010FC7"/>
    <w:rsid w:val="0001374B"/>
    <w:rsid w:val="00014282"/>
    <w:rsid w:val="0001502A"/>
    <w:rsid w:val="00020502"/>
    <w:rsid w:val="0002582F"/>
    <w:rsid w:val="0003277C"/>
    <w:rsid w:val="00041068"/>
    <w:rsid w:val="0004305B"/>
    <w:rsid w:val="000451BD"/>
    <w:rsid w:val="00046D43"/>
    <w:rsid w:val="00063C44"/>
    <w:rsid w:val="000666ED"/>
    <w:rsid w:val="00067B69"/>
    <w:rsid w:val="000733D6"/>
    <w:rsid w:val="000778FD"/>
    <w:rsid w:val="00077BF5"/>
    <w:rsid w:val="000819EB"/>
    <w:rsid w:val="00083861"/>
    <w:rsid w:val="000B026E"/>
    <w:rsid w:val="000B31FF"/>
    <w:rsid w:val="000B5862"/>
    <w:rsid w:val="000B61A5"/>
    <w:rsid w:val="000C09FE"/>
    <w:rsid w:val="000C156B"/>
    <w:rsid w:val="000C44DE"/>
    <w:rsid w:val="000C5562"/>
    <w:rsid w:val="000C5F87"/>
    <w:rsid w:val="000E2D92"/>
    <w:rsid w:val="000E608D"/>
    <w:rsid w:val="000F3B17"/>
    <w:rsid w:val="000F4EE4"/>
    <w:rsid w:val="000F7540"/>
    <w:rsid w:val="00104564"/>
    <w:rsid w:val="00105737"/>
    <w:rsid w:val="00106F1C"/>
    <w:rsid w:val="0011238A"/>
    <w:rsid w:val="00124E6C"/>
    <w:rsid w:val="00131B92"/>
    <w:rsid w:val="00135797"/>
    <w:rsid w:val="001366C4"/>
    <w:rsid w:val="001374EC"/>
    <w:rsid w:val="001423E3"/>
    <w:rsid w:val="00152BE3"/>
    <w:rsid w:val="001560C5"/>
    <w:rsid w:val="00156690"/>
    <w:rsid w:val="00162D41"/>
    <w:rsid w:val="00167904"/>
    <w:rsid w:val="001771FC"/>
    <w:rsid w:val="00180C82"/>
    <w:rsid w:val="001814ED"/>
    <w:rsid w:val="001846C4"/>
    <w:rsid w:val="001871E5"/>
    <w:rsid w:val="001872B1"/>
    <w:rsid w:val="001906E3"/>
    <w:rsid w:val="0019235E"/>
    <w:rsid w:val="00196803"/>
    <w:rsid w:val="0019735F"/>
    <w:rsid w:val="001A2EC9"/>
    <w:rsid w:val="001B1768"/>
    <w:rsid w:val="001C42C7"/>
    <w:rsid w:val="001C4A10"/>
    <w:rsid w:val="001C5A28"/>
    <w:rsid w:val="001C640F"/>
    <w:rsid w:val="001E076D"/>
    <w:rsid w:val="001E0F92"/>
    <w:rsid w:val="001E1198"/>
    <w:rsid w:val="001E1928"/>
    <w:rsid w:val="001E69E1"/>
    <w:rsid w:val="00205BE5"/>
    <w:rsid w:val="002170F2"/>
    <w:rsid w:val="002172EB"/>
    <w:rsid w:val="00227690"/>
    <w:rsid w:val="002300D0"/>
    <w:rsid w:val="00231863"/>
    <w:rsid w:val="00234DC7"/>
    <w:rsid w:val="00244895"/>
    <w:rsid w:val="00254597"/>
    <w:rsid w:val="0025594B"/>
    <w:rsid w:val="00257633"/>
    <w:rsid w:val="00267C85"/>
    <w:rsid w:val="00274675"/>
    <w:rsid w:val="00284075"/>
    <w:rsid w:val="00285DA5"/>
    <w:rsid w:val="002943A0"/>
    <w:rsid w:val="002A0082"/>
    <w:rsid w:val="002A01BD"/>
    <w:rsid w:val="002A77A3"/>
    <w:rsid w:val="002B22B8"/>
    <w:rsid w:val="002C2D44"/>
    <w:rsid w:val="002C4857"/>
    <w:rsid w:val="002E3972"/>
    <w:rsid w:val="002E6D9D"/>
    <w:rsid w:val="002E6F2E"/>
    <w:rsid w:val="002F1383"/>
    <w:rsid w:val="002F354B"/>
    <w:rsid w:val="002F4E65"/>
    <w:rsid w:val="002F7D80"/>
    <w:rsid w:val="00302967"/>
    <w:rsid w:val="003117C0"/>
    <w:rsid w:val="00315582"/>
    <w:rsid w:val="00320E56"/>
    <w:rsid w:val="00336F1C"/>
    <w:rsid w:val="00350106"/>
    <w:rsid w:val="00363A12"/>
    <w:rsid w:val="003737EE"/>
    <w:rsid w:val="00381774"/>
    <w:rsid w:val="00382FFA"/>
    <w:rsid w:val="0038308B"/>
    <w:rsid w:val="00386F42"/>
    <w:rsid w:val="003A0A0E"/>
    <w:rsid w:val="003A2AFC"/>
    <w:rsid w:val="003A2D82"/>
    <w:rsid w:val="003A6F1B"/>
    <w:rsid w:val="003B1A3A"/>
    <w:rsid w:val="003C4753"/>
    <w:rsid w:val="003E4B98"/>
    <w:rsid w:val="003F3A40"/>
    <w:rsid w:val="003F415C"/>
    <w:rsid w:val="003F4F56"/>
    <w:rsid w:val="003F7063"/>
    <w:rsid w:val="00402C7B"/>
    <w:rsid w:val="00404C0F"/>
    <w:rsid w:val="00406E5F"/>
    <w:rsid w:val="00414728"/>
    <w:rsid w:val="004228DA"/>
    <w:rsid w:val="00427A80"/>
    <w:rsid w:val="0043338A"/>
    <w:rsid w:val="0043697E"/>
    <w:rsid w:val="004414E1"/>
    <w:rsid w:val="00443C72"/>
    <w:rsid w:val="00457344"/>
    <w:rsid w:val="00463D49"/>
    <w:rsid w:val="00470585"/>
    <w:rsid w:val="004720AE"/>
    <w:rsid w:val="004779F5"/>
    <w:rsid w:val="00485AE8"/>
    <w:rsid w:val="0049072B"/>
    <w:rsid w:val="0049295F"/>
    <w:rsid w:val="00494E08"/>
    <w:rsid w:val="004A0612"/>
    <w:rsid w:val="004A0CE3"/>
    <w:rsid w:val="004B5DDD"/>
    <w:rsid w:val="004B6E5B"/>
    <w:rsid w:val="004C439E"/>
    <w:rsid w:val="004C7399"/>
    <w:rsid w:val="004D3156"/>
    <w:rsid w:val="004D702C"/>
    <w:rsid w:val="004E58A1"/>
    <w:rsid w:val="004F04B0"/>
    <w:rsid w:val="004F116A"/>
    <w:rsid w:val="004F6CFD"/>
    <w:rsid w:val="0050037F"/>
    <w:rsid w:val="005056FD"/>
    <w:rsid w:val="005170A9"/>
    <w:rsid w:val="005224F9"/>
    <w:rsid w:val="005240DE"/>
    <w:rsid w:val="00535744"/>
    <w:rsid w:val="00536CC2"/>
    <w:rsid w:val="00536DC7"/>
    <w:rsid w:val="005503FA"/>
    <w:rsid w:val="005539B3"/>
    <w:rsid w:val="00553EA8"/>
    <w:rsid w:val="00555977"/>
    <w:rsid w:val="00556607"/>
    <w:rsid w:val="005602A8"/>
    <w:rsid w:val="0056216E"/>
    <w:rsid w:val="0056274B"/>
    <w:rsid w:val="005712F7"/>
    <w:rsid w:val="00572742"/>
    <w:rsid w:val="00575812"/>
    <w:rsid w:val="00576C7E"/>
    <w:rsid w:val="005779E0"/>
    <w:rsid w:val="0058087B"/>
    <w:rsid w:val="005904A6"/>
    <w:rsid w:val="00593621"/>
    <w:rsid w:val="0059724B"/>
    <w:rsid w:val="005A0755"/>
    <w:rsid w:val="005A2BDB"/>
    <w:rsid w:val="005B0060"/>
    <w:rsid w:val="005B1CE4"/>
    <w:rsid w:val="005B2070"/>
    <w:rsid w:val="005B3E39"/>
    <w:rsid w:val="005B697C"/>
    <w:rsid w:val="005B7892"/>
    <w:rsid w:val="005C0FF6"/>
    <w:rsid w:val="005C1DC8"/>
    <w:rsid w:val="005C5D96"/>
    <w:rsid w:val="005D0AA0"/>
    <w:rsid w:val="005D3CC8"/>
    <w:rsid w:val="005E1C4D"/>
    <w:rsid w:val="005E266A"/>
    <w:rsid w:val="005E2757"/>
    <w:rsid w:val="005E5A82"/>
    <w:rsid w:val="005E6513"/>
    <w:rsid w:val="005F6528"/>
    <w:rsid w:val="00602102"/>
    <w:rsid w:val="006117B5"/>
    <w:rsid w:val="00612451"/>
    <w:rsid w:val="006168AC"/>
    <w:rsid w:val="00620380"/>
    <w:rsid w:val="00622A8A"/>
    <w:rsid w:val="006241D5"/>
    <w:rsid w:val="006325B1"/>
    <w:rsid w:val="006366E3"/>
    <w:rsid w:val="00636A66"/>
    <w:rsid w:val="00636D16"/>
    <w:rsid w:val="00637256"/>
    <w:rsid w:val="00660E0E"/>
    <w:rsid w:val="006622E8"/>
    <w:rsid w:val="00667C0B"/>
    <w:rsid w:val="00670C2F"/>
    <w:rsid w:val="0067446E"/>
    <w:rsid w:val="0068276D"/>
    <w:rsid w:val="00683A40"/>
    <w:rsid w:val="00694C23"/>
    <w:rsid w:val="006A1C4C"/>
    <w:rsid w:val="006A6510"/>
    <w:rsid w:val="006B1A4B"/>
    <w:rsid w:val="006B4B49"/>
    <w:rsid w:val="006B4C3D"/>
    <w:rsid w:val="006B61BD"/>
    <w:rsid w:val="006B7517"/>
    <w:rsid w:val="006C6BE1"/>
    <w:rsid w:val="006D456D"/>
    <w:rsid w:val="006E72D2"/>
    <w:rsid w:val="006F07A7"/>
    <w:rsid w:val="006F4BCF"/>
    <w:rsid w:val="006F54D7"/>
    <w:rsid w:val="006F6D86"/>
    <w:rsid w:val="006F72FF"/>
    <w:rsid w:val="00702081"/>
    <w:rsid w:val="00702AB3"/>
    <w:rsid w:val="00711428"/>
    <w:rsid w:val="00713FA0"/>
    <w:rsid w:val="00714179"/>
    <w:rsid w:val="007201BA"/>
    <w:rsid w:val="0072102D"/>
    <w:rsid w:val="007249DC"/>
    <w:rsid w:val="00726A62"/>
    <w:rsid w:val="00747C95"/>
    <w:rsid w:val="00753D95"/>
    <w:rsid w:val="00761AA3"/>
    <w:rsid w:val="00762FAE"/>
    <w:rsid w:val="00763185"/>
    <w:rsid w:val="00765FBE"/>
    <w:rsid w:val="00772594"/>
    <w:rsid w:val="00772D66"/>
    <w:rsid w:val="00782109"/>
    <w:rsid w:val="00787E51"/>
    <w:rsid w:val="00796154"/>
    <w:rsid w:val="007A0CFE"/>
    <w:rsid w:val="007A6A1B"/>
    <w:rsid w:val="007B6676"/>
    <w:rsid w:val="007D451B"/>
    <w:rsid w:val="007E4E88"/>
    <w:rsid w:val="007F7E9E"/>
    <w:rsid w:val="008040C7"/>
    <w:rsid w:val="00812EC3"/>
    <w:rsid w:val="00817F25"/>
    <w:rsid w:val="0082216B"/>
    <w:rsid w:val="0083134B"/>
    <w:rsid w:val="00834385"/>
    <w:rsid w:val="00837116"/>
    <w:rsid w:val="00847944"/>
    <w:rsid w:val="00855D71"/>
    <w:rsid w:val="00860E00"/>
    <w:rsid w:val="008746E8"/>
    <w:rsid w:val="0087526E"/>
    <w:rsid w:val="0088005C"/>
    <w:rsid w:val="00887FF4"/>
    <w:rsid w:val="00892C3D"/>
    <w:rsid w:val="008A6C9D"/>
    <w:rsid w:val="008B260A"/>
    <w:rsid w:val="008B38B2"/>
    <w:rsid w:val="008B5A8D"/>
    <w:rsid w:val="008B6AF4"/>
    <w:rsid w:val="008B7993"/>
    <w:rsid w:val="008C1CF3"/>
    <w:rsid w:val="008D3BEF"/>
    <w:rsid w:val="008E0DB6"/>
    <w:rsid w:val="008E2FDA"/>
    <w:rsid w:val="008E466B"/>
    <w:rsid w:val="008E5BC9"/>
    <w:rsid w:val="008F140F"/>
    <w:rsid w:val="008F24FA"/>
    <w:rsid w:val="008F261F"/>
    <w:rsid w:val="008F299A"/>
    <w:rsid w:val="008F53CA"/>
    <w:rsid w:val="008F7131"/>
    <w:rsid w:val="00901463"/>
    <w:rsid w:val="009050F1"/>
    <w:rsid w:val="00906C57"/>
    <w:rsid w:val="00912032"/>
    <w:rsid w:val="009131E5"/>
    <w:rsid w:val="00917D76"/>
    <w:rsid w:val="00920C4A"/>
    <w:rsid w:val="00922677"/>
    <w:rsid w:val="00923723"/>
    <w:rsid w:val="0092427B"/>
    <w:rsid w:val="00925296"/>
    <w:rsid w:val="00932457"/>
    <w:rsid w:val="009354CA"/>
    <w:rsid w:val="00937EEA"/>
    <w:rsid w:val="0094124F"/>
    <w:rsid w:val="009416ED"/>
    <w:rsid w:val="0094286E"/>
    <w:rsid w:val="009512A6"/>
    <w:rsid w:val="0095265A"/>
    <w:rsid w:val="00954505"/>
    <w:rsid w:val="0096280B"/>
    <w:rsid w:val="00963108"/>
    <w:rsid w:val="009733A8"/>
    <w:rsid w:val="009734AC"/>
    <w:rsid w:val="00976057"/>
    <w:rsid w:val="00981624"/>
    <w:rsid w:val="0098468F"/>
    <w:rsid w:val="009879E0"/>
    <w:rsid w:val="00990C59"/>
    <w:rsid w:val="009A0588"/>
    <w:rsid w:val="009A24A6"/>
    <w:rsid w:val="009A7790"/>
    <w:rsid w:val="009B294D"/>
    <w:rsid w:val="009B4020"/>
    <w:rsid w:val="009B40F9"/>
    <w:rsid w:val="009B745B"/>
    <w:rsid w:val="009C0F0B"/>
    <w:rsid w:val="009C5314"/>
    <w:rsid w:val="009C5B7B"/>
    <w:rsid w:val="009C7032"/>
    <w:rsid w:val="009D1D06"/>
    <w:rsid w:val="009E0D7B"/>
    <w:rsid w:val="009E6547"/>
    <w:rsid w:val="009E769C"/>
    <w:rsid w:val="009F22FF"/>
    <w:rsid w:val="009F43C6"/>
    <w:rsid w:val="009F4EB7"/>
    <w:rsid w:val="00A005F1"/>
    <w:rsid w:val="00A03ECC"/>
    <w:rsid w:val="00A07024"/>
    <w:rsid w:val="00A12482"/>
    <w:rsid w:val="00A12C93"/>
    <w:rsid w:val="00A15B1E"/>
    <w:rsid w:val="00A22ABC"/>
    <w:rsid w:val="00A246C7"/>
    <w:rsid w:val="00A25CB7"/>
    <w:rsid w:val="00A27095"/>
    <w:rsid w:val="00A33A4D"/>
    <w:rsid w:val="00A34F37"/>
    <w:rsid w:val="00A36F5C"/>
    <w:rsid w:val="00A37026"/>
    <w:rsid w:val="00A37CB4"/>
    <w:rsid w:val="00A42469"/>
    <w:rsid w:val="00A45499"/>
    <w:rsid w:val="00A47F35"/>
    <w:rsid w:val="00A50AE4"/>
    <w:rsid w:val="00A566CD"/>
    <w:rsid w:val="00A6345D"/>
    <w:rsid w:val="00A6369F"/>
    <w:rsid w:val="00A70FD4"/>
    <w:rsid w:val="00A73478"/>
    <w:rsid w:val="00A75683"/>
    <w:rsid w:val="00A81189"/>
    <w:rsid w:val="00A816D5"/>
    <w:rsid w:val="00A83886"/>
    <w:rsid w:val="00A9021A"/>
    <w:rsid w:val="00A91481"/>
    <w:rsid w:val="00A915BB"/>
    <w:rsid w:val="00A95EEF"/>
    <w:rsid w:val="00AA08EE"/>
    <w:rsid w:val="00AA3F3F"/>
    <w:rsid w:val="00AA563C"/>
    <w:rsid w:val="00AB5B94"/>
    <w:rsid w:val="00AC0C73"/>
    <w:rsid w:val="00AC55F6"/>
    <w:rsid w:val="00AD1890"/>
    <w:rsid w:val="00AD2872"/>
    <w:rsid w:val="00AD7631"/>
    <w:rsid w:val="00AE1418"/>
    <w:rsid w:val="00AE71F3"/>
    <w:rsid w:val="00AF3CF1"/>
    <w:rsid w:val="00AF546F"/>
    <w:rsid w:val="00B054B6"/>
    <w:rsid w:val="00B0704D"/>
    <w:rsid w:val="00B15D25"/>
    <w:rsid w:val="00B248F0"/>
    <w:rsid w:val="00B31295"/>
    <w:rsid w:val="00B50477"/>
    <w:rsid w:val="00B508CD"/>
    <w:rsid w:val="00B53663"/>
    <w:rsid w:val="00B6301A"/>
    <w:rsid w:val="00B65A4C"/>
    <w:rsid w:val="00B73131"/>
    <w:rsid w:val="00B745EB"/>
    <w:rsid w:val="00B77875"/>
    <w:rsid w:val="00B84264"/>
    <w:rsid w:val="00B85416"/>
    <w:rsid w:val="00B86E9B"/>
    <w:rsid w:val="00B91AA1"/>
    <w:rsid w:val="00B9228C"/>
    <w:rsid w:val="00BB0EF7"/>
    <w:rsid w:val="00BB7498"/>
    <w:rsid w:val="00BC2A2F"/>
    <w:rsid w:val="00BD2DAF"/>
    <w:rsid w:val="00BD5234"/>
    <w:rsid w:val="00BE3A40"/>
    <w:rsid w:val="00BF1F7E"/>
    <w:rsid w:val="00BF41A0"/>
    <w:rsid w:val="00C05760"/>
    <w:rsid w:val="00C10A36"/>
    <w:rsid w:val="00C12BC6"/>
    <w:rsid w:val="00C16CA1"/>
    <w:rsid w:val="00C21A3E"/>
    <w:rsid w:val="00C27665"/>
    <w:rsid w:val="00C402E2"/>
    <w:rsid w:val="00C406BF"/>
    <w:rsid w:val="00C406E3"/>
    <w:rsid w:val="00C4178A"/>
    <w:rsid w:val="00C43C66"/>
    <w:rsid w:val="00C45005"/>
    <w:rsid w:val="00C47049"/>
    <w:rsid w:val="00C51A71"/>
    <w:rsid w:val="00C52DA7"/>
    <w:rsid w:val="00C54151"/>
    <w:rsid w:val="00C54507"/>
    <w:rsid w:val="00C602A7"/>
    <w:rsid w:val="00C615F4"/>
    <w:rsid w:val="00C676D6"/>
    <w:rsid w:val="00C678B5"/>
    <w:rsid w:val="00C704AA"/>
    <w:rsid w:val="00C709E9"/>
    <w:rsid w:val="00C73B65"/>
    <w:rsid w:val="00C74025"/>
    <w:rsid w:val="00C74128"/>
    <w:rsid w:val="00C80124"/>
    <w:rsid w:val="00CA3F3D"/>
    <w:rsid w:val="00CA70C6"/>
    <w:rsid w:val="00CB2DF8"/>
    <w:rsid w:val="00CB52B7"/>
    <w:rsid w:val="00CB5BE5"/>
    <w:rsid w:val="00CB66AB"/>
    <w:rsid w:val="00CC5957"/>
    <w:rsid w:val="00CD3968"/>
    <w:rsid w:val="00CD4052"/>
    <w:rsid w:val="00CE3CE7"/>
    <w:rsid w:val="00CE612C"/>
    <w:rsid w:val="00CF1D52"/>
    <w:rsid w:val="00CF5300"/>
    <w:rsid w:val="00CF7B46"/>
    <w:rsid w:val="00D0510B"/>
    <w:rsid w:val="00D05796"/>
    <w:rsid w:val="00D123AB"/>
    <w:rsid w:val="00D14834"/>
    <w:rsid w:val="00D25976"/>
    <w:rsid w:val="00D275C0"/>
    <w:rsid w:val="00D31A14"/>
    <w:rsid w:val="00D36705"/>
    <w:rsid w:val="00D37A2F"/>
    <w:rsid w:val="00D41010"/>
    <w:rsid w:val="00D5069C"/>
    <w:rsid w:val="00D60096"/>
    <w:rsid w:val="00D66FA4"/>
    <w:rsid w:val="00D71D96"/>
    <w:rsid w:val="00D74880"/>
    <w:rsid w:val="00D778EF"/>
    <w:rsid w:val="00D8141F"/>
    <w:rsid w:val="00D82836"/>
    <w:rsid w:val="00D83AB7"/>
    <w:rsid w:val="00D95EA3"/>
    <w:rsid w:val="00D97EB2"/>
    <w:rsid w:val="00DA7700"/>
    <w:rsid w:val="00DC18AB"/>
    <w:rsid w:val="00DC6012"/>
    <w:rsid w:val="00DC6594"/>
    <w:rsid w:val="00DE0AF9"/>
    <w:rsid w:val="00DE1148"/>
    <w:rsid w:val="00DE1DE0"/>
    <w:rsid w:val="00DE5E42"/>
    <w:rsid w:val="00DF0B18"/>
    <w:rsid w:val="00DF1176"/>
    <w:rsid w:val="00DF22BC"/>
    <w:rsid w:val="00DF3234"/>
    <w:rsid w:val="00E00610"/>
    <w:rsid w:val="00E13BA8"/>
    <w:rsid w:val="00E26975"/>
    <w:rsid w:val="00E26D23"/>
    <w:rsid w:val="00E3198A"/>
    <w:rsid w:val="00E31A9D"/>
    <w:rsid w:val="00E34FC3"/>
    <w:rsid w:val="00E433CB"/>
    <w:rsid w:val="00E52404"/>
    <w:rsid w:val="00E5404E"/>
    <w:rsid w:val="00E56239"/>
    <w:rsid w:val="00E6707A"/>
    <w:rsid w:val="00E756A7"/>
    <w:rsid w:val="00E8568F"/>
    <w:rsid w:val="00E911A9"/>
    <w:rsid w:val="00E9176F"/>
    <w:rsid w:val="00E92D4E"/>
    <w:rsid w:val="00EA07F4"/>
    <w:rsid w:val="00EB49DD"/>
    <w:rsid w:val="00EB4CEC"/>
    <w:rsid w:val="00EC085B"/>
    <w:rsid w:val="00ED1202"/>
    <w:rsid w:val="00ED35F0"/>
    <w:rsid w:val="00ED3B0C"/>
    <w:rsid w:val="00ED3C79"/>
    <w:rsid w:val="00EF274C"/>
    <w:rsid w:val="00EF5E3A"/>
    <w:rsid w:val="00F0088A"/>
    <w:rsid w:val="00F00E1A"/>
    <w:rsid w:val="00F20807"/>
    <w:rsid w:val="00F26219"/>
    <w:rsid w:val="00F27399"/>
    <w:rsid w:val="00F377B7"/>
    <w:rsid w:val="00F44651"/>
    <w:rsid w:val="00F463B7"/>
    <w:rsid w:val="00F5144C"/>
    <w:rsid w:val="00F53A94"/>
    <w:rsid w:val="00F541B3"/>
    <w:rsid w:val="00F60F35"/>
    <w:rsid w:val="00F67D8F"/>
    <w:rsid w:val="00F7061B"/>
    <w:rsid w:val="00F8396B"/>
    <w:rsid w:val="00F864B9"/>
    <w:rsid w:val="00F90A3F"/>
    <w:rsid w:val="00F92754"/>
    <w:rsid w:val="00FA0690"/>
    <w:rsid w:val="00FA1B0E"/>
    <w:rsid w:val="00FA2B42"/>
    <w:rsid w:val="00FA2B6A"/>
    <w:rsid w:val="00FA5F1F"/>
    <w:rsid w:val="00FA5F68"/>
    <w:rsid w:val="00FB4B93"/>
    <w:rsid w:val="00FB5611"/>
    <w:rsid w:val="00FB5F92"/>
    <w:rsid w:val="00FB6935"/>
    <w:rsid w:val="00FB7EFD"/>
    <w:rsid w:val="00FC198E"/>
    <w:rsid w:val="00FC3567"/>
    <w:rsid w:val="00FD4269"/>
    <w:rsid w:val="00FE08B0"/>
    <w:rsid w:val="00FE127E"/>
    <w:rsid w:val="00FF09F6"/>
    <w:rsid w:val="00FF0D44"/>
    <w:rsid w:val="00FF18B6"/>
    <w:rsid w:val="00FF47FA"/>
    <w:rsid w:val="00FF59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B61BD"/>
    <w:rPr>
      <w:sz w:val="24"/>
    </w:rPr>
  </w:style>
  <w:style w:type="paragraph" w:styleId="Heading1">
    <w:name w:val="heading 1"/>
    <w:basedOn w:val="Normal"/>
    <w:next w:val="Normal"/>
    <w:qFormat/>
    <w:rsid w:val="00C615F4"/>
    <w:pPr>
      <w:spacing w:before="240" w:after="60"/>
      <w:jc w:val="both"/>
      <w:outlineLvl w:val="0"/>
    </w:pPr>
    <w:rPr>
      <w:rFonts w:ascii="Arial" w:hAnsi="Arial"/>
      <w:b/>
      <w:kern w:val="32"/>
      <w:sz w:val="32"/>
    </w:rPr>
  </w:style>
  <w:style w:type="paragraph" w:styleId="Heading2">
    <w:name w:val="heading 2"/>
    <w:basedOn w:val="Normal"/>
    <w:next w:val="Normal"/>
    <w:qFormat/>
    <w:rsid w:val="00C615F4"/>
    <w:pPr>
      <w:keepNext/>
      <w:spacing w:before="240" w:after="60"/>
      <w:outlineLvl w:val="1"/>
    </w:pPr>
    <w:rPr>
      <w:rFonts w:ascii="Arial" w:hAnsi="Arial"/>
      <w:b/>
      <w:i/>
      <w:sz w:val="28"/>
    </w:rPr>
  </w:style>
  <w:style w:type="paragraph" w:styleId="Heading3">
    <w:name w:val="heading 3"/>
    <w:basedOn w:val="Normal"/>
    <w:next w:val="Normal"/>
    <w:qFormat/>
    <w:rsid w:val="00C615F4"/>
    <w:pPr>
      <w:keepNext/>
      <w:spacing w:before="240" w:after="60"/>
      <w:outlineLvl w:val="2"/>
    </w:pPr>
    <w:rPr>
      <w:rFonts w:ascii="Arial" w:hAnsi="Arial"/>
      <w:b/>
      <w:sz w:val="26"/>
    </w:rPr>
  </w:style>
  <w:style w:type="paragraph" w:styleId="Heading4">
    <w:name w:val="heading 4"/>
    <w:basedOn w:val="Normal"/>
    <w:next w:val="Normal"/>
    <w:qFormat/>
    <w:rsid w:val="00C615F4"/>
    <w:pPr>
      <w:keepNext/>
      <w:spacing w:before="120"/>
      <w:ind w:left="72" w:right="72"/>
      <w:outlineLvl w:val="3"/>
    </w:pPr>
    <w:rPr>
      <w:rFonts w:ascii="Arial" w:hAnsi="Arial"/>
      <w:b/>
      <w:sz w:val="22"/>
    </w:rPr>
  </w:style>
  <w:style w:type="paragraph" w:styleId="Heading5">
    <w:name w:val="heading 5"/>
    <w:basedOn w:val="Normal"/>
    <w:next w:val="Normal"/>
    <w:qFormat/>
    <w:rsid w:val="00C615F4"/>
    <w:pPr>
      <w:keepNext/>
      <w:ind w:right="72"/>
      <w:jc w:val="center"/>
      <w:outlineLvl w:val="4"/>
    </w:pPr>
    <w:rPr>
      <w:rFonts w:ascii="Arial" w:hAnsi="Arial"/>
      <w:b/>
      <w:sz w:val="20"/>
    </w:rPr>
  </w:style>
  <w:style w:type="paragraph" w:styleId="Heading6">
    <w:name w:val="heading 6"/>
    <w:basedOn w:val="Normal"/>
    <w:next w:val="Normal"/>
    <w:qFormat/>
    <w:rsid w:val="00C615F4"/>
    <w:pPr>
      <w:keepNext/>
      <w:ind w:right="72"/>
      <w:jc w:val="right"/>
      <w:outlineLvl w:val="5"/>
    </w:pPr>
    <w:rPr>
      <w:rFonts w:ascii="Arial" w:hAnsi="Arial"/>
      <w:b/>
      <w:i/>
    </w:rPr>
  </w:style>
  <w:style w:type="paragraph" w:styleId="Heading7">
    <w:name w:val="heading 7"/>
    <w:basedOn w:val="Normal"/>
    <w:next w:val="Normal"/>
    <w:qFormat/>
    <w:rsid w:val="00C615F4"/>
    <w:pPr>
      <w:keepNext/>
      <w:spacing w:before="60" w:after="60"/>
      <w:ind w:right="72"/>
      <w:outlineLvl w:val="6"/>
    </w:pPr>
    <w:rPr>
      <w:rFonts w:ascii="Arial" w:hAnsi="Arial"/>
      <w:b/>
      <w:color w:val="0000FF"/>
      <w:sz w:val="18"/>
    </w:rPr>
  </w:style>
  <w:style w:type="paragraph" w:styleId="Heading8">
    <w:name w:val="heading 8"/>
    <w:basedOn w:val="Normal"/>
    <w:next w:val="Normal"/>
    <w:qFormat/>
    <w:rsid w:val="00C615F4"/>
    <w:pPr>
      <w:keepNext/>
      <w:outlineLvl w:val="7"/>
    </w:pPr>
    <w:rPr>
      <w:b/>
    </w:rPr>
  </w:style>
  <w:style w:type="paragraph" w:styleId="Heading9">
    <w:name w:val="heading 9"/>
    <w:basedOn w:val="Normal"/>
    <w:next w:val="Normal"/>
    <w:qFormat/>
    <w:rsid w:val="00C615F4"/>
    <w:pPr>
      <w:widowControl w:val="0"/>
      <w:spacing w:before="240" w:after="60" w:line="240" w:lineRule="atLeast"/>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C615F4"/>
    <w:rPr>
      <w:sz w:val="20"/>
    </w:rPr>
  </w:style>
  <w:style w:type="character" w:styleId="FootnoteReference">
    <w:name w:val="footnote reference"/>
    <w:basedOn w:val="DefaultParagraphFont"/>
    <w:semiHidden/>
    <w:rsid w:val="00C615F4"/>
    <w:rPr>
      <w:vertAlign w:val="superscript"/>
    </w:rPr>
  </w:style>
  <w:style w:type="paragraph" w:styleId="Header">
    <w:name w:val="header"/>
    <w:basedOn w:val="Normal"/>
    <w:rsid w:val="00C615F4"/>
    <w:pPr>
      <w:tabs>
        <w:tab w:val="center" w:pos="4320"/>
        <w:tab w:val="right" w:pos="8640"/>
      </w:tabs>
    </w:pPr>
  </w:style>
  <w:style w:type="paragraph" w:styleId="Footer">
    <w:name w:val="footer"/>
    <w:basedOn w:val="Normal"/>
    <w:link w:val="FooterChar"/>
    <w:uiPriority w:val="99"/>
    <w:rsid w:val="00C615F4"/>
    <w:pPr>
      <w:tabs>
        <w:tab w:val="center" w:pos="4320"/>
        <w:tab w:val="right" w:pos="8640"/>
      </w:tabs>
    </w:pPr>
  </w:style>
  <w:style w:type="character" w:styleId="PageNumber">
    <w:name w:val="page number"/>
    <w:basedOn w:val="DefaultParagraphFont"/>
    <w:rsid w:val="00C615F4"/>
  </w:style>
  <w:style w:type="character" w:styleId="CommentReference">
    <w:name w:val="annotation reference"/>
    <w:basedOn w:val="DefaultParagraphFont"/>
    <w:semiHidden/>
    <w:rsid w:val="00C615F4"/>
    <w:rPr>
      <w:sz w:val="16"/>
    </w:rPr>
  </w:style>
  <w:style w:type="paragraph" w:styleId="CommentText">
    <w:name w:val="annotation text"/>
    <w:basedOn w:val="Normal"/>
    <w:semiHidden/>
    <w:rsid w:val="00C615F4"/>
    <w:rPr>
      <w:sz w:val="20"/>
    </w:rPr>
  </w:style>
  <w:style w:type="paragraph" w:styleId="BlockText">
    <w:name w:val="Block Text"/>
    <w:basedOn w:val="Normal"/>
    <w:rsid w:val="00C615F4"/>
    <w:pPr>
      <w:spacing w:before="60" w:after="60"/>
    </w:pPr>
    <w:rPr>
      <w:rFonts w:ascii="Arial" w:hAnsi="Arial"/>
      <w:sz w:val="18"/>
    </w:rPr>
  </w:style>
  <w:style w:type="paragraph" w:styleId="Title">
    <w:name w:val="Title"/>
    <w:basedOn w:val="Normal"/>
    <w:next w:val="Normal"/>
    <w:qFormat/>
    <w:rsid w:val="00C615F4"/>
    <w:pPr>
      <w:widowControl w:val="0"/>
      <w:jc w:val="center"/>
    </w:pPr>
    <w:rPr>
      <w:rFonts w:ascii="Arial" w:hAnsi="Arial"/>
      <w:b/>
      <w:sz w:val="36"/>
    </w:rPr>
  </w:style>
  <w:style w:type="paragraph" w:styleId="Subtitle">
    <w:name w:val="Subtitle"/>
    <w:basedOn w:val="Normal"/>
    <w:qFormat/>
    <w:rsid w:val="00C615F4"/>
    <w:pPr>
      <w:widowControl w:val="0"/>
      <w:spacing w:after="60" w:line="240" w:lineRule="atLeast"/>
      <w:jc w:val="center"/>
    </w:pPr>
    <w:rPr>
      <w:rFonts w:ascii="Arial" w:hAnsi="Arial"/>
      <w:i/>
      <w:sz w:val="36"/>
    </w:rPr>
  </w:style>
  <w:style w:type="paragraph" w:customStyle="1" w:styleId="Tabletext">
    <w:name w:val="Tabletext"/>
    <w:basedOn w:val="Normal"/>
    <w:rsid w:val="00C615F4"/>
    <w:pPr>
      <w:keepLines/>
      <w:widowControl w:val="0"/>
      <w:spacing w:after="120" w:line="240" w:lineRule="atLeast"/>
    </w:pPr>
    <w:rPr>
      <w:sz w:val="20"/>
    </w:rPr>
  </w:style>
  <w:style w:type="paragraph" w:styleId="TOC1">
    <w:name w:val="toc 1"/>
    <w:basedOn w:val="Normal"/>
    <w:next w:val="Normal"/>
    <w:uiPriority w:val="39"/>
    <w:rsid w:val="00C615F4"/>
    <w:pPr>
      <w:widowControl w:val="0"/>
      <w:tabs>
        <w:tab w:val="right" w:pos="9360"/>
      </w:tabs>
      <w:spacing w:before="240" w:after="60" w:line="240" w:lineRule="atLeast"/>
      <w:ind w:left="432" w:right="720" w:hanging="432"/>
    </w:pPr>
    <w:rPr>
      <w:sz w:val="20"/>
    </w:rPr>
  </w:style>
  <w:style w:type="paragraph" w:styleId="TOC2">
    <w:name w:val="toc 2"/>
    <w:basedOn w:val="Normal"/>
    <w:next w:val="Normal"/>
    <w:uiPriority w:val="39"/>
    <w:rsid w:val="00C615F4"/>
    <w:pPr>
      <w:widowControl w:val="0"/>
      <w:tabs>
        <w:tab w:val="right" w:pos="9360"/>
      </w:tabs>
      <w:spacing w:line="240" w:lineRule="atLeast"/>
      <w:ind w:left="864" w:right="720" w:hanging="432"/>
    </w:pPr>
    <w:rPr>
      <w:sz w:val="20"/>
    </w:rPr>
  </w:style>
  <w:style w:type="paragraph" w:styleId="BodyText">
    <w:name w:val="Body Text"/>
    <w:basedOn w:val="Normal"/>
    <w:rsid w:val="00C615F4"/>
    <w:pPr>
      <w:keepLines/>
      <w:widowControl w:val="0"/>
      <w:spacing w:after="120" w:line="240" w:lineRule="atLeast"/>
      <w:ind w:left="720"/>
    </w:pPr>
    <w:rPr>
      <w:sz w:val="20"/>
    </w:rPr>
  </w:style>
  <w:style w:type="paragraph" w:customStyle="1" w:styleId="ATableText">
    <w:name w:val="A_Table Text"/>
    <w:rsid w:val="00C615F4"/>
    <w:pPr>
      <w:spacing w:before="60" w:after="60"/>
    </w:pPr>
    <w:rPr>
      <w:rFonts w:ascii="Arial" w:hAnsi="Arial"/>
      <w:sz w:val="18"/>
    </w:rPr>
  </w:style>
  <w:style w:type="character" w:styleId="Hyperlink">
    <w:name w:val="Hyperlink"/>
    <w:basedOn w:val="DefaultParagraphFont"/>
    <w:rsid w:val="00C615F4"/>
    <w:rPr>
      <w:color w:val="0000FF"/>
      <w:u w:val="single"/>
    </w:rPr>
  </w:style>
  <w:style w:type="character" w:styleId="FollowedHyperlink">
    <w:name w:val="FollowedHyperlink"/>
    <w:basedOn w:val="DefaultParagraphFont"/>
    <w:rsid w:val="00C615F4"/>
    <w:rPr>
      <w:color w:val="800080"/>
      <w:u w:val="single"/>
    </w:rPr>
  </w:style>
  <w:style w:type="paragraph" w:styleId="BalloonText">
    <w:name w:val="Balloon Text"/>
    <w:basedOn w:val="Normal"/>
    <w:semiHidden/>
    <w:rsid w:val="00FF47FA"/>
    <w:rPr>
      <w:rFonts w:ascii="Tahoma" w:hAnsi="Tahoma" w:cs="Tahoma"/>
      <w:sz w:val="16"/>
      <w:szCs w:val="16"/>
    </w:rPr>
  </w:style>
  <w:style w:type="paragraph" w:styleId="BodyText2">
    <w:name w:val="Body Text 2"/>
    <w:basedOn w:val="Normal"/>
    <w:rsid w:val="004B5DDD"/>
    <w:pPr>
      <w:spacing w:after="120" w:line="480" w:lineRule="auto"/>
    </w:pPr>
  </w:style>
  <w:style w:type="paragraph" w:styleId="TOC3">
    <w:name w:val="toc 3"/>
    <w:basedOn w:val="Normal"/>
    <w:next w:val="Normal"/>
    <w:autoRedefine/>
    <w:uiPriority w:val="39"/>
    <w:rsid w:val="00FE08B0"/>
    <w:pPr>
      <w:tabs>
        <w:tab w:val="left" w:pos="1200"/>
        <w:tab w:val="right" w:leader="dot" w:pos="8630"/>
      </w:tabs>
      <w:ind w:left="480"/>
    </w:pPr>
    <w:rPr>
      <w:noProof/>
      <w:sz w:val="20"/>
    </w:rPr>
  </w:style>
  <w:style w:type="paragraph" w:customStyle="1" w:styleId="TableText0">
    <w:name w:val="Table Text"/>
    <w:link w:val="TableTextChar"/>
    <w:rsid w:val="004B5DDD"/>
    <w:pPr>
      <w:spacing w:before="40" w:after="40"/>
    </w:pPr>
  </w:style>
  <w:style w:type="paragraph" w:customStyle="1" w:styleId="Contents">
    <w:name w:val="Contents"/>
    <w:basedOn w:val="Subtitle"/>
    <w:rsid w:val="004B5DDD"/>
    <w:pPr>
      <w:widowControl/>
      <w:spacing w:line="240" w:lineRule="auto"/>
    </w:pPr>
    <w:rPr>
      <w:rFonts w:eastAsia="Arial Unicode MS"/>
      <w:b/>
      <w:i w:val="0"/>
      <w:sz w:val="22"/>
      <w:szCs w:val="24"/>
    </w:rPr>
  </w:style>
  <w:style w:type="paragraph" w:customStyle="1" w:styleId="Title2">
    <w:name w:val="Title 2"/>
    <w:basedOn w:val="Title"/>
    <w:rsid w:val="004B5DDD"/>
    <w:pPr>
      <w:widowControl/>
      <w:autoSpaceDE w:val="0"/>
      <w:autoSpaceDN w:val="0"/>
      <w:adjustRightInd w:val="0"/>
      <w:spacing w:before="120" w:after="120"/>
    </w:pPr>
    <w:rPr>
      <w:rFonts w:cs="Arial"/>
      <w:bCs/>
      <w:sz w:val="28"/>
      <w:szCs w:val="32"/>
    </w:rPr>
  </w:style>
  <w:style w:type="character" w:customStyle="1" w:styleId="TableTextChar">
    <w:name w:val="Table Text Char"/>
    <w:basedOn w:val="DefaultParagraphFont"/>
    <w:link w:val="TableText0"/>
    <w:rsid w:val="004B5DDD"/>
    <w:rPr>
      <w:lang w:val="en-US" w:eastAsia="en-US" w:bidi="ar-SA"/>
    </w:rPr>
  </w:style>
  <w:style w:type="paragraph" w:customStyle="1" w:styleId="TableHeading">
    <w:name w:val="Table Heading"/>
    <w:basedOn w:val="TableText0"/>
    <w:rsid w:val="004B5DDD"/>
    <w:rPr>
      <w:rFonts w:ascii="Arial" w:hAnsi="Arial"/>
      <w:b/>
    </w:rPr>
  </w:style>
  <w:style w:type="paragraph" w:customStyle="1" w:styleId="InstructionalText1">
    <w:name w:val="Instructional Text 1"/>
    <w:basedOn w:val="BodyText"/>
    <w:next w:val="BodyText"/>
    <w:link w:val="InstructionalText1Char"/>
    <w:rsid w:val="004B5DDD"/>
    <w:pPr>
      <w:widowControl/>
      <w:autoSpaceDE w:val="0"/>
      <w:autoSpaceDN w:val="0"/>
      <w:adjustRightInd w:val="0"/>
      <w:spacing w:before="60"/>
      <w:ind w:left="360"/>
    </w:pPr>
    <w:rPr>
      <w:i/>
      <w:iCs/>
      <w:color w:val="0000FF"/>
      <w:sz w:val="22"/>
    </w:rPr>
  </w:style>
  <w:style w:type="paragraph" w:customStyle="1" w:styleId="CoverTitleInstructions">
    <w:name w:val="Cover Title Instructions"/>
    <w:basedOn w:val="InstructionalText1"/>
    <w:rsid w:val="004B5DDD"/>
    <w:pPr>
      <w:jc w:val="center"/>
    </w:pPr>
    <w:rPr>
      <w:szCs w:val="28"/>
    </w:rPr>
  </w:style>
  <w:style w:type="paragraph" w:customStyle="1" w:styleId="InstructionalText2">
    <w:name w:val="Instructional Text 2"/>
    <w:basedOn w:val="InstructionalText1"/>
    <w:next w:val="BodyText2"/>
    <w:link w:val="InstructionalText2Char"/>
    <w:rsid w:val="004B5DDD"/>
    <w:pPr>
      <w:ind w:left="720"/>
    </w:pPr>
  </w:style>
  <w:style w:type="character" w:customStyle="1" w:styleId="InstructionalText1Char">
    <w:name w:val="Instructional Text 1 Char"/>
    <w:basedOn w:val="DefaultParagraphFont"/>
    <w:link w:val="InstructionalText1"/>
    <w:rsid w:val="004B5DDD"/>
    <w:rPr>
      <w:i/>
      <w:iCs/>
      <w:color w:val="0000FF"/>
      <w:sz w:val="22"/>
      <w:lang w:val="en-US" w:eastAsia="en-US" w:bidi="ar-SA"/>
    </w:rPr>
  </w:style>
  <w:style w:type="character" w:customStyle="1" w:styleId="InstructionalText2Char">
    <w:name w:val="Instructional Text 2 Char"/>
    <w:basedOn w:val="InstructionalText1Char"/>
    <w:link w:val="InstructionalText2"/>
    <w:rsid w:val="004B5DDD"/>
    <w:rPr>
      <w:i/>
      <w:iCs/>
      <w:color w:val="0000FF"/>
      <w:sz w:val="22"/>
      <w:lang w:val="en-US" w:eastAsia="en-US" w:bidi="ar-SA"/>
    </w:rPr>
  </w:style>
  <w:style w:type="paragraph" w:customStyle="1" w:styleId="TableSpacer">
    <w:name w:val="Table Spacer"/>
    <w:basedOn w:val="BodyText"/>
    <w:rsid w:val="004B5DDD"/>
    <w:pPr>
      <w:keepLines w:val="0"/>
      <w:widowControl/>
      <w:autoSpaceDE w:val="0"/>
      <w:autoSpaceDN w:val="0"/>
      <w:adjustRightInd w:val="0"/>
      <w:spacing w:before="60" w:after="60" w:line="240" w:lineRule="auto"/>
      <w:ind w:left="360"/>
    </w:pPr>
    <w:rPr>
      <w:iCs/>
      <w:sz w:val="16"/>
      <w:szCs w:val="22"/>
    </w:rPr>
  </w:style>
  <w:style w:type="paragraph" w:customStyle="1" w:styleId="InstructionalBullet1">
    <w:name w:val="Instructional Bullet 1"/>
    <w:basedOn w:val="Normal"/>
    <w:rsid w:val="004B5DDD"/>
    <w:pPr>
      <w:numPr>
        <w:numId w:val="6"/>
      </w:numPr>
      <w:tabs>
        <w:tab w:val="clear" w:pos="720"/>
        <w:tab w:val="num" w:pos="900"/>
      </w:tabs>
      <w:ind w:left="900"/>
    </w:pPr>
    <w:rPr>
      <w:i/>
      <w:color w:val="0000FF"/>
      <w:sz w:val="22"/>
      <w:szCs w:val="24"/>
    </w:rPr>
  </w:style>
  <w:style w:type="paragraph" w:customStyle="1" w:styleId="Note">
    <w:name w:val="Note"/>
    <w:basedOn w:val="Normal"/>
    <w:next w:val="BodyText"/>
    <w:rsid w:val="004B5DDD"/>
    <w:pPr>
      <w:numPr>
        <w:numId w:val="7"/>
      </w:numPr>
      <w:pBdr>
        <w:top w:val="single" w:sz="4" w:space="2" w:color="auto"/>
        <w:bottom w:val="single" w:sz="4" w:space="2" w:color="auto"/>
      </w:pBdr>
      <w:shd w:val="clear" w:color="auto" w:fill="E0E0E0"/>
      <w:tabs>
        <w:tab w:val="clear" w:pos="1440"/>
        <w:tab w:val="num" w:pos="792"/>
      </w:tabs>
      <w:spacing w:before="240" w:after="240" w:line="300" w:lineRule="auto"/>
    </w:pPr>
    <w:rPr>
      <w:rFonts w:ascii="Arial" w:eastAsia="MS Mincho" w:hAnsi="Arial"/>
      <w:sz w:val="20"/>
      <w:lang w:eastAsia="en-GB"/>
    </w:rPr>
  </w:style>
  <w:style w:type="paragraph" w:customStyle="1" w:styleId="BodyTextBullet1">
    <w:name w:val="Body Text Bullet 1"/>
    <w:rsid w:val="004B5DDD"/>
    <w:pPr>
      <w:numPr>
        <w:numId w:val="8"/>
      </w:numPr>
      <w:spacing w:before="60" w:after="60"/>
    </w:pPr>
    <w:rPr>
      <w:sz w:val="22"/>
    </w:rPr>
  </w:style>
  <w:style w:type="paragraph" w:customStyle="1" w:styleId="Appendix1">
    <w:name w:val="Appendix 1"/>
    <w:basedOn w:val="Normal"/>
    <w:rsid w:val="004B5DDD"/>
    <w:pPr>
      <w:numPr>
        <w:numId w:val="9"/>
      </w:numPr>
      <w:ind w:hanging="720"/>
    </w:pPr>
    <w:rPr>
      <w:rFonts w:ascii="Arial" w:hAnsi="Arial"/>
      <w:b/>
      <w:sz w:val="32"/>
      <w:szCs w:val="24"/>
    </w:rPr>
  </w:style>
  <w:style w:type="paragraph" w:customStyle="1" w:styleId="Appendix2">
    <w:name w:val="Appendix 2"/>
    <w:basedOn w:val="Appendix1"/>
    <w:rsid w:val="004B5DDD"/>
    <w:pPr>
      <w:numPr>
        <w:ilvl w:val="1"/>
      </w:numPr>
      <w:tabs>
        <w:tab w:val="clear" w:pos="1152"/>
        <w:tab w:val="num" w:pos="900"/>
      </w:tabs>
      <w:ind w:left="900" w:hanging="900"/>
    </w:pPr>
  </w:style>
  <w:style w:type="paragraph" w:customStyle="1" w:styleId="ApprovalSignature">
    <w:name w:val="ApprovalSignature"/>
    <w:basedOn w:val="Normal"/>
    <w:rsid w:val="004B5DDD"/>
    <w:pPr>
      <w:ind w:left="720"/>
    </w:pPr>
    <w:rPr>
      <w:sz w:val="22"/>
      <w:szCs w:val="24"/>
    </w:rPr>
  </w:style>
  <w:style w:type="character" w:styleId="Strong">
    <w:name w:val="Strong"/>
    <w:basedOn w:val="DefaultParagraphFont"/>
    <w:uiPriority w:val="22"/>
    <w:qFormat/>
    <w:rsid w:val="00D97EB2"/>
    <w:rPr>
      <w:b/>
      <w:bCs/>
    </w:rPr>
  </w:style>
  <w:style w:type="character" w:customStyle="1" w:styleId="FooterChar">
    <w:name w:val="Footer Char"/>
    <w:basedOn w:val="DefaultParagraphFont"/>
    <w:link w:val="Footer"/>
    <w:uiPriority w:val="99"/>
    <w:rsid w:val="0087526E"/>
    <w:rPr>
      <w:sz w:val="24"/>
    </w:rPr>
  </w:style>
  <w:style w:type="paragraph" w:styleId="NormalWeb">
    <w:name w:val="Normal (Web)"/>
    <w:basedOn w:val="Normal"/>
    <w:uiPriority w:val="99"/>
    <w:unhideWhenUsed/>
    <w:rsid w:val="0025594B"/>
    <w:pPr>
      <w:spacing w:before="100" w:beforeAutospacing="1" w:after="100" w:afterAutospacing="1"/>
    </w:pPr>
    <w:rPr>
      <w:szCs w:val="24"/>
    </w:rPr>
  </w:style>
  <w:style w:type="character" w:customStyle="1" w:styleId="apple-converted-space">
    <w:name w:val="apple-converted-space"/>
    <w:basedOn w:val="DefaultParagraphFont"/>
    <w:rsid w:val="00D05796"/>
  </w:style>
  <w:style w:type="paragraph" w:styleId="TOC4">
    <w:name w:val="toc 4"/>
    <w:basedOn w:val="Normal"/>
    <w:next w:val="Normal"/>
    <w:autoRedefine/>
    <w:uiPriority w:val="39"/>
    <w:rsid w:val="005A2BDB"/>
    <w:pPr>
      <w:ind w:left="600"/>
    </w:pPr>
    <w:rPr>
      <w:sz w:val="20"/>
    </w:rPr>
  </w:style>
  <w:style w:type="paragraph" w:styleId="Index5">
    <w:name w:val="index 5"/>
    <w:basedOn w:val="Normal"/>
    <w:next w:val="Normal"/>
    <w:autoRedefine/>
    <w:rsid w:val="005A2BDB"/>
    <w:pPr>
      <w:ind w:left="1000" w:hanging="200"/>
    </w:pPr>
    <w:rPr>
      <w:sz w:val="20"/>
    </w:rPr>
  </w:style>
  <w:style w:type="paragraph" w:styleId="TableofFigures">
    <w:name w:val="table of figures"/>
    <w:basedOn w:val="Normal"/>
    <w:next w:val="Normal"/>
    <w:rsid w:val="005A2BDB"/>
    <w:pPr>
      <w:ind w:left="400" w:hanging="400"/>
    </w:pPr>
    <w:rPr>
      <w:sz w:val="20"/>
    </w:rPr>
  </w:style>
  <w:style w:type="paragraph" w:styleId="Caption">
    <w:name w:val="caption"/>
    <w:basedOn w:val="Normal"/>
    <w:next w:val="Normal"/>
    <w:qFormat/>
    <w:rsid w:val="007B6676"/>
    <w:pPr>
      <w:spacing w:before="120" w:after="120"/>
    </w:pPr>
    <w:rPr>
      <w:b/>
      <w:sz w:val="20"/>
    </w:rPr>
  </w:style>
  <w:style w:type="paragraph" w:styleId="ListParagraph">
    <w:name w:val="List Paragraph"/>
    <w:basedOn w:val="Normal"/>
    <w:uiPriority w:val="34"/>
    <w:qFormat/>
    <w:rsid w:val="007D451B"/>
    <w:pPr>
      <w:ind w:left="720"/>
      <w:contextualSpacing/>
    </w:pPr>
  </w:style>
  <w:style w:type="paragraph" w:customStyle="1" w:styleId="FreeForm">
    <w:name w:val="Free Form"/>
    <w:rsid w:val="00622A8A"/>
    <w:rPr>
      <w:rFonts w:eastAsia="ヒラギノ角ゴ Pro W3"/>
      <w:color w:val="000000"/>
    </w:rPr>
  </w:style>
  <w:style w:type="paragraph" w:customStyle="1" w:styleId="Heading31">
    <w:name w:val="Heading 31"/>
    <w:next w:val="Normal"/>
    <w:rsid w:val="00622A8A"/>
    <w:pPr>
      <w:keepNext/>
      <w:spacing w:before="240" w:after="60"/>
      <w:outlineLvl w:val="2"/>
    </w:pPr>
    <w:rPr>
      <w:rFonts w:ascii="Arial Bold" w:eastAsia="ヒラギノ角ゴ Pro W3" w:hAnsi="Arial Bold"/>
      <w:color w:val="000000"/>
      <w:sz w:val="26"/>
    </w:rPr>
  </w:style>
  <w:style w:type="paragraph" w:customStyle="1" w:styleId="Caption1">
    <w:name w:val="Caption1"/>
    <w:next w:val="Normal"/>
    <w:rsid w:val="00622A8A"/>
    <w:pPr>
      <w:spacing w:before="120" w:after="120"/>
    </w:pPr>
    <w:rPr>
      <w:rFonts w:ascii="Times New Roman Bold" w:eastAsia="ヒラギノ角ゴ Pro W3" w:hAnsi="Times New Roman Bold"/>
      <w:color w:val="000000"/>
    </w:rPr>
  </w:style>
  <w:style w:type="table" w:styleId="TableGrid">
    <w:name w:val="Table Grid"/>
    <w:basedOn w:val="TableNormal"/>
    <w:rsid w:val="00812E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lumns1">
    <w:name w:val="Table Columns 1"/>
    <w:basedOn w:val="TableNormal"/>
    <w:rsid w:val="001E076D"/>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pct25" w:color="000000" w:fill="FFFFFF"/>
    </w:tcPr>
    <w:tblStylePr w:type="firstRow">
      <w:rPr>
        <w:b w:val="0"/>
        <w:bCs w:val="0"/>
      </w:rPr>
      <w:tblPr/>
      <w:tcPr>
        <w:tcBorders>
          <w:bottom w:val="double" w:sz="6" w:space="0" w:color="000000"/>
        </w:tcBorders>
      </w:tcPr>
    </w:tblStylePr>
    <w:tblStylePr w:type="lastRow">
      <w:rPr>
        <w:b w:val="0"/>
        <w:bCs w:val="0"/>
      </w:rPr>
    </w:tblStylePr>
    <w:tblStylePr w:type="firstCol">
      <w:rPr>
        <w:b w:val="0"/>
        <w:bCs w:val="0"/>
      </w:rPr>
    </w:tblStylePr>
    <w:tblStylePr w:type="lastCol">
      <w:rPr>
        <w:b w:val="0"/>
        <w:bCs w:val="0"/>
      </w:rPr>
    </w:tblStylePr>
    <w:tblStylePr w:type="band2Vert">
      <w:rPr>
        <w:color w:val="auto"/>
      </w:rPr>
      <w:tblPr/>
      <w:tcPr>
        <w:shd w:val="pct25" w:color="FFFF00" w:fill="FFFFFF"/>
      </w:tcPr>
    </w:tblStylePr>
    <w:tblStylePr w:type="neCell">
      <w:rPr>
        <w:b/>
        <w:bCs/>
      </w:rPr>
    </w:tblStylePr>
    <w:tblStylePr w:type="swCell">
      <w:rPr>
        <w:b/>
        <w:bCs/>
      </w:rPr>
    </w:tblStylePr>
  </w:style>
  <w:style w:type="table" w:styleId="TableColorful3">
    <w:name w:val="Table Colorful 3"/>
    <w:basedOn w:val="TableNormal"/>
    <w:rsid w:val="001E076D"/>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cBorders>
        <w:shd w:val="solid" w:color="008080" w:fill="FFFFFF"/>
      </w:tcPr>
    </w:tblStylePr>
    <w:tblStylePr w:type="firstCol">
      <w:tblPr/>
      <w:tcPr>
        <w:tcBorders>
          <w:left w:val="single" w:sz="36" w:space="0" w:color="000000"/>
          <w:right w:val="single" w:sz="6" w:space="0" w:color="000000"/>
        </w:tcBorders>
        <w:shd w:val="solid" w:color="008080" w:fill="FFFFFF"/>
      </w:tcPr>
    </w:tblStylePr>
    <w:tblStylePr w:type="nwCell">
      <w:rPr>
        <w:b/>
        <w:bCs/>
        <w:color w:val="FFFFFF"/>
      </w:rPr>
      <w:tblPr/>
      <w:tcPr>
        <w:shd w:val="solid" w:color="000000" w:fill="FFFFFF"/>
      </w:tcPr>
    </w:tblStylePr>
  </w:style>
  <w:style w:type="table" w:styleId="TableColorful2">
    <w:name w:val="Table Colorful 2"/>
    <w:basedOn w:val="TableNormal"/>
    <w:rsid w:val="001E076D"/>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cBorders>
        <w:shd w:val="solid" w:color="800000" w:fill="FFFFFF"/>
      </w:tcPr>
    </w:tblStylePr>
    <w:tblStylePr w:type="firstCol">
      <w:rPr>
        <w:b/>
        <w:bCs/>
        <w:i/>
        <w:iCs/>
      </w:rPr>
    </w:tblStylePr>
    <w:tblStylePr w:type="lastCol">
      <w:tblPr/>
      <w:tcPr>
        <w:shd w:val="solid" w:color="C0C0C0" w:fill="FFFFFF"/>
      </w:tcPr>
    </w:tblStylePr>
    <w:tblStylePr w:type="swCell">
      <w:rPr>
        <w:b/>
        <w:bCs/>
        <w:i w:val="0"/>
        <w:iCs w:val="0"/>
      </w:rPr>
    </w:tblStylePr>
  </w:style>
  <w:style w:type="table" w:styleId="TableColorful1">
    <w:name w:val="Table Colorful 1"/>
    <w:basedOn w:val="TableNormal"/>
    <w:rsid w:val="001E076D"/>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Table3Deffects1">
    <w:name w:val="Table 3D effects 1"/>
    <w:basedOn w:val="TableNormal"/>
    <w:rsid w:val="001E076D"/>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table" w:styleId="Table3Deffects2">
    <w:name w:val="Table 3D effects 2"/>
    <w:basedOn w:val="TableNormal"/>
    <w:rsid w:val="001E076D"/>
    <w:tblPr>
      <w:tblStyleRow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1Horz">
      <w:tblPr/>
      <w:tcPr>
        <w:tcBorders>
          <w:top w:val="single" w:sz="6" w:space="0" w:color="808080"/>
          <w:bottom w:val="single" w:sz="6" w:space="0" w:color="FFFFFF"/>
        </w:tcBorders>
      </w:tcPr>
    </w:tblStylePr>
    <w:tblStylePr w:type="swCell">
      <w:rPr>
        <w:b/>
        <w:bCs/>
      </w:rPr>
    </w:tblStylePr>
  </w:style>
  <w:style w:type="table" w:styleId="Table3Deffects3">
    <w:name w:val="Table 3D effects 3"/>
    <w:basedOn w:val="TableNormal"/>
    <w:rsid w:val="001E076D"/>
    <w:tblPr>
      <w:tblStyleRowBandSize w:val="1"/>
      <w:tblStyleCol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cBorders>
      </w:tcPr>
    </w:tblStylePr>
    <w:tblStylePr w:type="swCell">
      <w:rPr>
        <w:b/>
        <w:bCs/>
      </w:rPr>
    </w:tblStylePr>
  </w:style>
  <w:style w:type="paragraph" w:styleId="Revision">
    <w:name w:val="Revision"/>
    <w:hidden/>
    <w:uiPriority w:val="99"/>
    <w:semiHidden/>
    <w:rsid w:val="00D83AB7"/>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Normal"/>
    <w:qFormat/>
    <w:pPr>
      <w:spacing w:before="240" w:after="60"/>
      <w:jc w:val="both"/>
      <w:outlineLvl w:val="0"/>
    </w:pPr>
    <w:rPr>
      <w:rFonts w:ascii="Arial" w:hAnsi="Arial"/>
      <w:b/>
      <w:kern w:val="32"/>
      <w:sz w:val="32"/>
    </w:rPr>
  </w:style>
  <w:style w:type="paragraph" w:styleId="Heading2">
    <w:name w:val="heading 2"/>
    <w:basedOn w:val="Normal"/>
    <w:next w:val="Normal"/>
    <w:qFormat/>
    <w:pPr>
      <w:keepNext/>
      <w:spacing w:before="240" w:after="60"/>
      <w:outlineLvl w:val="1"/>
    </w:pPr>
    <w:rPr>
      <w:rFonts w:ascii="Arial" w:hAnsi="Arial"/>
      <w:b/>
      <w:i/>
      <w:sz w:val="28"/>
    </w:rPr>
  </w:style>
  <w:style w:type="paragraph" w:styleId="Heading3">
    <w:name w:val="heading 3"/>
    <w:basedOn w:val="Normal"/>
    <w:next w:val="Normal"/>
    <w:qFormat/>
    <w:pPr>
      <w:keepNext/>
      <w:spacing w:before="240" w:after="60"/>
      <w:outlineLvl w:val="2"/>
    </w:pPr>
    <w:rPr>
      <w:rFonts w:ascii="Arial" w:hAnsi="Arial"/>
      <w:b/>
      <w:sz w:val="26"/>
    </w:rPr>
  </w:style>
  <w:style w:type="paragraph" w:styleId="Heading4">
    <w:name w:val="heading 4"/>
    <w:basedOn w:val="Normal"/>
    <w:next w:val="Normal"/>
    <w:qFormat/>
    <w:pPr>
      <w:keepNext/>
      <w:spacing w:before="120"/>
      <w:ind w:left="72" w:right="72"/>
      <w:outlineLvl w:val="3"/>
    </w:pPr>
    <w:rPr>
      <w:rFonts w:ascii="Arial" w:hAnsi="Arial"/>
      <w:b/>
      <w:sz w:val="22"/>
    </w:rPr>
  </w:style>
  <w:style w:type="paragraph" w:styleId="Heading5">
    <w:name w:val="heading 5"/>
    <w:basedOn w:val="Normal"/>
    <w:next w:val="Normal"/>
    <w:qFormat/>
    <w:pPr>
      <w:keepNext/>
      <w:ind w:right="72"/>
      <w:jc w:val="center"/>
      <w:outlineLvl w:val="4"/>
    </w:pPr>
    <w:rPr>
      <w:rFonts w:ascii="Arial" w:hAnsi="Arial"/>
      <w:b/>
      <w:sz w:val="20"/>
    </w:rPr>
  </w:style>
  <w:style w:type="paragraph" w:styleId="Heading6">
    <w:name w:val="heading 6"/>
    <w:basedOn w:val="Normal"/>
    <w:next w:val="Normal"/>
    <w:qFormat/>
    <w:pPr>
      <w:keepNext/>
      <w:ind w:right="72"/>
      <w:jc w:val="right"/>
      <w:outlineLvl w:val="5"/>
    </w:pPr>
    <w:rPr>
      <w:rFonts w:ascii="Arial" w:hAnsi="Arial"/>
      <w:b/>
      <w:i/>
    </w:rPr>
  </w:style>
  <w:style w:type="paragraph" w:styleId="Heading7">
    <w:name w:val="heading 7"/>
    <w:basedOn w:val="Normal"/>
    <w:next w:val="Normal"/>
    <w:qFormat/>
    <w:pPr>
      <w:keepNext/>
      <w:spacing w:before="60" w:after="60"/>
      <w:ind w:right="72"/>
      <w:outlineLvl w:val="6"/>
    </w:pPr>
    <w:rPr>
      <w:rFonts w:ascii="Arial" w:hAnsi="Arial"/>
      <w:b/>
      <w:color w:val="0000FF"/>
      <w:sz w:val="18"/>
    </w:rPr>
  </w:style>
  <w:style w:type="paragraph" w:styleId="Heading8">
    <w:name w:val="heading 8"/>
    <w:basedOn w:val="Normal"/>
    <w:next w:val="Normal"/>
    <w:qFormat/>
    <w:pPr>
      <w:keepNext/>
      <w:outlineLvl w:val="7"/>
    </w:pPr>
    <w:rPr>
      <w:b/>
    </w:rPr>
  </w:style>
  <w:style w:type="paragraph" w:styleId="Heading9">
    <w:name w:val="heading 9"/>
    <w:basedOn w:val="Normal"/>
    <w:next w:val="Normal"/>
    <w:qFormat/>
    <w:pPr>
      <w:widowControl w:val="0"/>
      <w:spacing w:before="240" w:after="60" w:line="240" w:lineRule="atLeast"/>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rPr>
      <w:sz w:val="16"/>
    </w:rPr>
  </w:style>
  <w:style w:type="paragraph" w:styleId="CommentText">
    <w:name w:val="annotation text"/>
    <w:basedOn w:val="Normal"/>
    <w:semiHidden/>
    <w:rPr>
      <w:sz w:val="20"/>
    </w:rPr>
  </w:style>
  <w:style w:type="paragraph" w:styleId="BlockText">
    <w:name w:val="Block Text"/>
    <w:basedOn w:val="Normal"/>
    <w:pPr>
      <w:spacing w:before="60" w:after="60"/>
    </w:pPr>
    <w:rPr>
      <w:rFonts w:ascii="Arial" w:hAnsi="Arial"/>
      <w:sz w:val="18"/>
    </w:rPr>
  </w:style>
  <w:style w:type="paragraph" w:styleId="Title">
    <w:name w:val="Title"/>
    <w:basedOn w:val="Normal"/>
    <w:next w:val="Normal"/>
    <w:qFormat/>
    <w:pPr>
      <w:widowControl w:val="0"/>
      <w:jc w:val="center"/>
    </w:pPr>
    <w:rPr>
      <w:rFonts w:ascii="Arial" w:hAnsi="Arial"/>
      <w:b/>
      <w:sz w:val="36"/>
    </w:rPr>
  </w:style>
  <w:style w:type="paragraph" w:styleId="Subtitle">
    <w:name w:val="Subtitle"/>
    <w:basedOn w:val="Normal"/>
    <w:qFormat/>
    <w:pPr>
      <w:widowControl w:val="0"/>
      <w:spacing w:after="60" w:line="240" w:lineRule="atLeast"/>
      <w:jc w:val="center"/>
    </w:pPr>
    <w:rPr>
      <w:rFonts w:ascii="Arial" w:hAnsi="Arial"/>
      <w:i/>
      <w:sz w:val="36"/>
    </w:rPr>
  </w:style>
  <w:style w:type="paragraph" w:customStyle="1" w:styleId="Tabletext">
    <w:name w:val="Tabletext"/>
    <w:basedOn w:val="Normal"/>
    <w:pPr>
      <w:keepLines/>
      <w:widowControl w:val="0"/>
      <w:spacing w:after="120" w:line="240" w:lineRule="atLeast"/>
    </w:pPr>
    <w:rPr>
      <w:sz w:val="20"/>
    </w:rPr>
  </w:style>
  <w:style w:type="paragraph" w:styleId="TOC1">
    <w:name w:val="toc 1"/>
    <w:basedOn w:val="Normal"/>
    <w:next w:val="Normal"/>
    <w:semiHidden/>
    <w:pPr>
      <w:widowControl w:val="0"/>
      <w:tabs>
        <w:tab w:val="right" w:pos="9360"/>
      </w:tabs>
      <w:spacing w:before="240" w:after="60" w:line="240" w:lineRule="atLeast"/>
      <w:ind w:left="432" w:right="720" w:hanging="432"/>
    </w:pPr>
    <w:rPr>
      <w:sz w:val="20"/>
    </w:rPr>
  </w:style>
  <w:style w:type="paragraph" w:styleId="TOC2">
    <w:name w:val="toc 2"/>
    <w:basedOn w:val="Normal"/>
    <w:next w:val="Normal"/>
    <w:semiHidden/>
    <w:pPr>
      <w:widowControl w:val="0"/>
      <w:tabs>
        <w:tab w:val="right" w:pos="9360"/>
      </w:tabs>
      <w:spacing w:line="240" w:lineRule="atLeast"/>
      <w:ind w:left="864" w:right="720" w:hanging="432"/>
    </w:pPr>
    <w:rPr>
      <w:sz w:val="20"/>
    </w:rPr>
  </w:style>
  <w:style w:type="paragraph" w:styleId="BodyText">
    <w:name w:val="Body Text"/>
    <w:basedOn w:val="Normal"/>
    <w:pPr>
      <w:keepLines/>
      <w:widowControl w:val="0"/>
      <w:spacing w:after="120" w:line="240" w:lineRule="atLeast"/>
      <w:ind w:left="720"/>
    </w:pPr>
    <w:rPr>
      <w:sz w:val="20"/>
    </w:rPr>
  </w:style>
  <w:style w:type="paragraph" w:customStyle="1" w:styleId="ATableText">
    <w:name w:val="A_Table Text"/>
    <w:pPr>
      <w:spacing w:before="60" w:after="60"/>
    </w:pPr>
    <w:rPr>
      <w:rFonts w:ascii="Arial" w:hAnsi="Arial"/>
      <w:sz w:val="18"/>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alloonText">
    <w:name w:val="Balloon Text"/>
    <w:basedOn w:val="Normal"/>
    <w:semiHidden/>
    <w:rsid w:val="00FF47FA"/>
    <w:rPr>
      <w:rFonts w:ascii="Tahoma" w:hAnsi="Tahoma" w:cs="Tahoma"/>
      <w:sz w:val="16"/>
      <w:szCs w:val="16"/>
    </w:rPr>
  </w:style>
  <w:style w:type="paragraph" w:styleId="BodyText2">
    <w:name w:val="Body Text 2"/>
    <w:basedOn w:val="Normal"/>
    <w:rsid w:val="004B5DDD"/>
    <w:pPr>
      <w:spacing w:after="120" w:line="480" w:lineRule="auto"/>
    </w:pPr>
  </w:style>
  <w:style w:type="paragraph" w:styleId="TOC3">
    <w:name w:val="toc 3"/>
    <w:basedOn w:val="Normal"/>
    <w:next w:val="Normal"/>
    <w:autoRedefine/>
    <w:semiHidden/>
    <w:rsid w:val="004B5DDD"/>
    <w:pPr>
      <w:ind w:left="480"/>
    </w:pPr>
  </w:style>
  <w:style w:type="paragraph" w:customStyle="1" w:styleId="TableText0">
    <w:name w:val="Table Text"/>
    <w:link w:val="TableTextChar"/>
    <w:rsid w:val="004B5DDD"/>
    <w:pPr>
      <w:spacing w:before="40" w:after="40"/>
    </w:pPr>
  </w:style>
  <w:style w:type="paragraph" w:customStyle="1" w:styleId="Contents">
    <w:name w:val="Contents"/>
    <w:basedOn w:val="Subtitle"/>
    <w:rsid w:val="004B5DDD"/>
    <w:pPr>
      <w:widowControl/>
      <w:spacing w:line="240" w:lineRule="auto"/>
    </w:pPr>
    <w:rPr>
      <w:rFonts w:eastAsia="Arial Unicode MS"/>
      <w:b/>
      <w:i w:val="0"/>
      <w:sz w:val="22"/>
      <w:szCs w:val="24"/>
    </w:rPr>
  </w:style>
  <w:style w:type="paragraph" w:customStyle="1" w:styleId="Title2">
    <w:name w:val="Title 2"/>
    <w:basedOn w:val="Title"/>
    <w:rsid w:val="004B5DDD"/>
    <w:pPr>
      <w:widowControl/>
      <w:autoSpaceDE w:val="0"/>
      <w:autoSpaceDN w:val="0"/>
      <w:adjustRightInd w:val="0"/>
      <w:spacing w:before="120" w:after="120"/>
    </w:pPr>
    <w:rPr>
      <w:rFonts w:cs="Arial"/>
      <w:bCs/>
      <w:sz w:val="28"/>
      <w:szCs w:val="32"/>
    </w:rPr>
  </w:style>
  <w:style w:type="character" w:customStyle="1" w:styleId="TableTextChar">
    <w:name w:val="Table Text Char"/>
    <w:basedOn w:val="DefaultParagraphFont"/>
    <w:link w:val="TableText0"/>
    <w:rsid w:val="004B5DDD"/>
    <w:rPr>
      <w:lang w:val="en-US" w:eastAsia="en-US" w:bidi="ar-SA"/>
    </w:rPr>
  </w:style>
  <w:style w:type="paragraph" w:customStyle="1" w:styleId="TableHeading">
    <w:name w:val="Table Heading"/>
    <w:basedOn w:val="TableText0"/>
    <w:rsid w:val="004B5DDD"/>
    <w:rPr>
      <w:rFonts w:ascii="Arial" w:hAnsi="Arial"/>
      <w:b/>
    </w:rPr>
  </w:style>
  <w:style w:type="paragraph" w:customStyle="1" w:styleId="InstructionalText1">
    <w:name w:val="Instructional Text 1"/>
    <w:basedOn w:val="BodyText"/>
    <w:next w:val="BodyText"/>
    <w:link w:val="InstructionalText1Char"/>
    <w:rsid w:val="004B5DDD"/>
    <w:pPr>
      <w:widowControl/>
      <w:autoSpaceDE w:val="0"/>
      <w:autoSpaceDN w:val="0"/>
      <w:adjustRightInd w:val="0"/>
      <w:spacing w:before="60"/>
      <w:ind w:left="360"/>
    </w:pPr>
    <w:rPr>
      <w:i/>
      <w:iCs/>
      <w:color w:val="0000FF"/>
      <w:sz w:val="22"/>
    </w:rPr>
  </w:style>
  <w:style w:type="paragraph" w:customStyle="1" w:styleId="CoverTitleInstructions">
    <w:name w:val="Cover Title Instructions"/>
    <w:basedOn w:val="InstructionalText1"/>
    <w:rsid w:val="004B5DDD"/>
    <w:pPr>
      <w:jc w:val="center"/>
    </w:pPr>
    <w:rPr>
      <w:szCs w:val="28"/>
    </w:rPr>
  </w:style>
  <w:style w:type="paragraph" w:customStyle="1" w:styleId="InstructionalText2">
    <w:name w:val="Instructional Text 2"/>
    <w:basedOn w:val="InstructionalText1"/>
    <w:next w:val="BodyText2"/>
    <w:link w:val="InstructionalText2Char"/>
    <w:rsid w:val="004B5DDD"/>
    <w:pPr>
      <w:ind w:left="720"/>
    </w:pPr>
  </w:style>
  <w:style w:type="character" w:customStyle="1" w:styleId="InstructionalText1Char">
    <w:name w:val="Instructional Text 1 Char"/>
    <w:basedOn w:val="DefaultParagraphFont"/>
    <w:link w:val="InstructionalText1"/>
    <w:rsid w:val="004B5DDD"/>
    <w:rPr>
      <w:i/>
      <w:iCs/>
      <w:color w:val="0000FF"/>
      <w:sz w:val="22"/>
      <w:lang w:val="en-US" w:eastAsia="en-US" w:bidi="ar-SA"/>
    </w:rPr>
  </w:style>
  <w:style w:type="character" w:customStyle="1" w:styleId="InstructionalText2Char">
    <w:name w:val="Instructional Text 2 Char"/>
    <w:basedOn w:val="InstructionalText1Char"/>
    <w:link w:val="InstructionalText2"/>
    <w:rsid w:val="004B5DDD"/>
    <w:rPr>
      <w:i/>
      <w:iCs/>
      <w:color w:val="0000FF"/>
      <w:sz w:val="22"/>
      <w:lang w:val="en-US" w:eastAsia="en-US" w:bidi="ar-SA"/>
    </w:rPr>
  </w:style>
  <w:style w:type="paragraph" w:customStyle="1" w:styleId="TableSpacer">
    <w:name w:val="Table Spacer"/>
    <w:basedOn w:val="BodyText"/>
    <w:rsid w:val="004B5DDD"/>
    <w:pPr>
      <w:keepLines w:val="0"/>
      <w:widowControl/>
      <w:autoSpaceDE w:val="0"/>
      <w:autoSpaceDN w:val="0"/>
      <w:adjustRightInd w:val="0"/>
      <w:spacing w:before="60" w:after="60" w:line="240" w:lineRule="auto"/>
      <w:ind w:left="360"/>
    </w:pPr>
    <w:rPr>
      <w:iCs/>
      <w:sz w:val="16"/>
      <w:szCs w:val="22"/>
    </w:rPr>
  </w:style>
  <w:style w:type="paragraph" w:customStyle="1" w:styleId="InstructionalBullet1">
    <w:name w:val="Instructional Bullet 1"/>
    <w:basedOn w:val="Normal"/>
    <w:rsid w:val="004B5DDD"/>
    <w:pPr>
      <w:numPr>
        <w:numId w:val="6"/>
      </w:numPr>
      <w:tabs>
        <w:tab w:val="clear" w:pos="720"/>
        <w:tab w:val="num" w:pos="900"/>
      </w:tabs>
      <w:ind w:left="900"/>
    </w:pPr>
    <w:rPr>
      <w:i/>
      <w:color w:val="0000FF"/>
      <w:sz w:val="22"/>
      <w:szCs w:val="24"/>
    </w:rPr>
  </w:style>
  <w:style w:type="paragraph" w:customStyle="1" w:styleId="Note">
    <w:name w:val="Note"/>
    <w:basedOn w:val="Normal"/>
    <w:next w:val="BodyText"/>
    <w:rsid w:val="004B5DDD"/>
    <w:pPr>
      <w:numPr>
        <w:numId w:val="7"/>
      </w:numPr>
      <w:pBdr>
        <w:top w:val="single" w:sz="4" w:space="2" w:color="auto"/>
        <w:bottom w:val="single" w:sz="4" w:space="2" w:color="auto"/>
      </w:pBdr>
      <w:shd w:val="clear" w:color="auto" w:fill="E0E0E0"/>
      <w:tabs>
        <w:tab w:val="clear" w:pos="1440"/>
        <w:tab w:val="num" w:pos="792"/>
      </w:tabs>
      <w:spacing w:before="240" w:after="240" w:line="300" w:lineRule="auto"/>
    </w:pPr>
    <w:rPr>
      <w:rFonts w:ascii="Arial" w:eastAsia="MS Mincho" w:hAnsi="Arial"/>
      <w:sz w:val="20"/>
      <w:lang w:eastAsia="en-GB"/>
    </w:rPr>
  </w:style>
  <w:style w:type="paragraph" w:customStyle="1" w:styleId="BodyTextBullet1">
    <w:name w:val="Body Text Bullet 1"/>
    <w:rsid w:val="004B5DDD"/>
    <w:pPr>
      <w:numPr>
        <w:numId w:val="8"/>
      </w:numPr>
      <w:spacing w:before="60" w:after="60"/>
    </w:pPr>
    <w:rPr>
      <w:sz w:val="22"/>
    </w:rPr>
  </w:style>
  <w:style w:type="paragraph" w:customStyle="1" w:styleId="Appendix1">
    <w:name w:val="Appendix 1"/>
    <w:basedOn w:val="Normal"/>
    <w:rsid w:val="004B5DDD"/>
    <w:pPr>
      <w:numPr>
        <w:numId w:val="9"/>
      </w:numPr>
      <w:ind w:hanging="720"/>
    </w:pPr>
    <w:rPr>
      <w:rFonts w:ascii="Arial" w:hAnsi="Arial"/>
      <w:b/>
      <w:sz w:val="32"/>
      <w:szCs w:val="24"/>
    </w:rPr>
  </w:style>
  <w:style w:type="paragraph" w:customStyle="1" w:styleId="Appendix2">
    <w:name w:val="Appendix 2"/>
    <w:basedOn w:val="Appendix1"/>
    <w:rsid w:val="004B5DDD"/>
    <w:pPr>
      <w:numPr>
        <w:ilvl w:val="1"/>
      </w:numPr>
      <w:tabs>
        <w:tab w:val="clear" w:pos="1152"/>
        <w:tab w:val="num" w:pos="900"/>
      </w:tabs>
      <w:ind w:left="900" w:hanging="900"/>
    </w:pPr>
  </w:style>
  <w:style w:type="paragraph" w:customStyle="1" w:styleId="ApprovalSignature">
    <w:name w:val="ApprovalSignature"/>
    <w:basedOn w:val="Normal"/>
    <w:rsid w:val="004B5DDD"/>
    <w:pPr>
      <w:ind w:left="720"/>
    </w:pPr>
    <w:rPr>
      <w:sz w:val="22"/>
      <w:szCs w:val="24"/>
    </w:rPr>
  </w:style>
  <w:style w:type="character" w:styleId="Strong">
    <w:name w:val="Strong"/>
    <w:basedOn w:val="DefaultParagraphFont"/>
    <w:uiPriority w:val="22"/>
    <w:qFormat/>
    <w:rsid w:val="00D97EB2"/>
    <w:rPr>
      <w:b/>
      <w:bCs/>
    </w:rPr>
  </w:style>
  <w:style w:type="character" w:customStyle="1" w:styleId="FooterChar">
    <w:name w:val="Footer Char"/>
    <w:basedOn w:val="DefaultParagraphFont"/>
    <w:link w:val="Footer"/>
    <w:uiPriority w:val="99"/>
    <w:rsid w:val="0087526E"/>
    <w:rPr>
      <w:sz w:val="24"/>
    </w:rPr>
  </w:style>
  <w:style w:type="paragraph" w:styleId="NormalWeb">
    <w:name w:val="Normal (Web)"/>
    <w:basedOn w:val="Normal"/>
    <w:uiPriority w:val="99"/>
    <w:unhideWhenUsed/>
    <w:rsid w:val="0025594B"/>
    <w:pPr>
      <w:spacing w:before="100" w:beforeAutospacing="1" w:after="100" w:afterAutospacing="1"/>
    </w:pPr>
    <w:rPr>
      <w:szCs w:val="24"/>
    </w:rPr>
  </w:style>
  <w:style w:type="character" w:customStyle="1" w:styleId="apple-converted-space">
    <w:name w:val="apple-converted-space"/>
    <w:basedOn w:val="DefaultParagraphFont"/>
    <w:rsid w:val="00D05796"/>
  </w:style>
</w:styles>
</file>

<file path=word/webSettings.xml><?xml version="1.0" encoding="utf-8"?>
<w:webSettings xmlns:r="http://schemas.openxmlformats.org/officeDocument/2006/relationships" xmlns:w="http://schemas.openxmlformats.org/wordprocessingml/2006/main">
  <w:divs>
    <w:div w:id="125973186">
      <w:bodyDiv w:val="1"/>
      <w:marLeft w:val="0"/>
      <w:marRight w:val="0"/>
      <w:marTop w:val="0"/>
      <w:marBottom w:val="0"/>
      <w:divBdr>
        <w:top w:val="none" w:sz="0" w:space="0" w:color="auto"/>
        <w:left w:val="none" w:sz="0" w:space="0" w:color="auto"/>
        <w:bottom w:val="none" w:sz="0" w:space="0" w:color="auto"/>
        <w:right w:val="none" w:sz="0" w:space="0" w:color="auto"/>
      </w:divBdr>
    </w:div>
    <w:div w:id="281613106">
      <w:bodyDiv w:val="1"/>
      <w:marLeft w:val="0"/>
      <w:marRight w:val="0"/>
      <w:marTop w:val="0"/>
      <w:marBottom w:val="0"/>
      <w:divBdr>
        <w:top w:val="none" w:sz="0" w:space="0" w:color="auto"/>
        <w:left w:val="none" w:sz="0" w:space="0" w:color="auto"/>
        <w:bottom w:val="none" w:sz="0" w:space="0" w:color="auto"/>
        <w:right w:val="none" w:sz="0" w:space="0" w:color="auto"/>
      </w:divBdr>
    </w:div>
    <w:div w:id="710803490">
      <w:bodyDiv w:val="1"/>
      <w:marLeft w:val="0"/>
      <w:marRight w:val="0"/>
      <w:marTop w:val="0"/>
      <w:marBottom w:val="0"/>
      <w:divBdr>
        <w:top w:val="none" w:sz="0" w:space="0" w:color="auto"/>
        <w:left w:val="none" w:sz="0" w:space="0" w:color="auto"/>
        <w:bottom w:val="none" w:sz="0" w:space="0" w:color="auto"/>
        <w:right w:val="none" w:sz="0" w:space="0" w:color="auto"/>
      </w:divBdr>
    </w:div>
    <w:div w:id="907418400">
      <w:bodyDiv w:val="1"/>
      <w:marLeft w:val="0"/>
      <w:marRight w:val="0"/>
      <w:marTop w:val="0"/>
      <w:marBottom w:val="0"/>
      <w:divBdr>
        <w:top w:val="none" w:sz="0" w:space="0" w:color="auto"/>
        <w:left w:val="none" w:sz="0" w:space="0" w:color="auto"/>
        <w:bottom w:val="none" w:sz="0" w:space="0" w:color="auto"/>
        <w:right w:val="none" w:sz="0" w:space="0" w:color="auto"/>
      </w:divBdr>
    </w:div>
    <w:div w:id="968514367">
      <w:bodyDiv w:val="1"/>
      <w:marLeft w:val="0"/>
      <w:marRight w:val="0"/>
      <w:marTop w:val="0"/>
      <w:marBottom w:val="0"/>
      <w:divBdr>
        <w:top w:val="none" w:sz="0" w:space="0" w:color="auto"/>
        <w:left w:val="none" w:sz="0" w:space="0" w:color="auto"/>
        <w:bottom w:val="none" w:sz="0" w:space="0" w:color="auto"/>
        <w:right w:val="none" w:sz="0" w:space="0" w:color="auto"/>
      </w:divBdr>
    </w:div>
    <w:div w:id="1120226439">
      <w:bodyDiv w:val="1"/>
      <w:marLeft w:val="0"/>
      <w:marRight w:val="0"/>
      <w:marTop w:val="0"/>
      <w:marBottom w:val="0"/>
      <w:divBdr>
        <w:top w:val="none" w:sz="0" w:space="0" w:color="auto"/>
        <w:left w:val="none" w:sz="0" w:space="0" w:color="auto"/>
        <w:bottom w:val="none" w:sz="0" w:space="0" w:color="auto"/>
        <w:right w:val="none" w:sz="0" w:space="0" w:color="auto"/>
      </w:divBdr>
      <w:divsChild>
        <w:div w:id="1186140516">
          <w:marLeft w:val="0"/>
          <w:marRight w:val="0"/>
          <w:marTop w:val="0"/>
          <w:marBottom w:val="0"/>
          <w:divBdr>
            <w:top w:val="none" w:sz="0" w:space="0" w:color="auto"/>
            <w:left w:val="none" w:sz="0" w:space="0" w:color="auto"/>
            <w:bottom w:val="none" w:sz="0" w:space="0" w:color="auto"/>
            <w:right w:val="none" w:sz="0" w:space="0" w:color="auto"/>
          </w:divBdr>
          <w:divsChild>
            <w:div w:id="632060875">
              <w:marLeft w:val="0"/>
              <w:marRight w:val="0"/>
              <w:marTop w:val="0"/>
              <w:marBottom w:val="0"/>
              <w:divBdr>
                <w:top w:val="none" w:sz="0" w:space="0" w:color="auto"/>
                <w:left w:val="none" w:sz="0" w:space="0" w:color="auto"/>
                <w:bottom w:val="none" w:sz="0" w:space="0" w:color="auto"/>
                <w:right w:val="none" w:sz="0" w:space="0" w:color="auto"/>
              </w:divBdr>
              <w:divsChild>
                <w:div w:id="1435514725">
                  <w:marLeft w:val="0"/>
                  <w:marRight w:val="0"/>
                  <w:marTop w:val="0"/>
                  <w:marBottom w:val="0"/>
                  <w:divBdr>
                    <w:top w:val="none" w:sz="0" w:space="0" w:color="auto"/>
                    <w:left w:val="none" w:sz="0" w:space="0" w:color="auto"/>
                    <w:bottom w:val="none" w:sz="0" w:space="0" w:color="auto"/>
                    <w:right w:val="none" w:sz="0" w:space="0" w:color="auto"/>
                  </w:divBdr>
                  <w:divsChild>
                    <w:div w:id="245457896">
                      <w:marLeft w:val="0"/>
                      <w:marRight w:val="0"/>
                      <w:marTop w:val="0"/>
                      <w:marBottom w:val="0"/>
                      <w:divBdr>
                        <w:top w:val="none" w:sz="0" w:space="0" w:color="auto"/>
                        <w:left w:val="none" w:sz="0" w:space="0" w:color="auto"/>
                        <w:bottom w:val="none" w:sz="0" w:space="0" w:color="auto"/>
                        <w:right w:val="none" w:sz="0" w:space="0" w:color="auto"/>
                      </w:divBdr>
                      <w:divsChild>
                        <w:div w:id="755127012">
                          <w:marLeft w:val="0"/>
                          <w:marRight w:val="0"/>
                          <w:marTop w:val="0"/>
                          <w:marBottom w:val="0"/>
                          <w:divBdr>
                            <w:top w:val="none" w:sz="0" w:space="0" w:color="auto"/>
                            <w:left w:val="none" w:sz="0" w:space="0" w:color="auto"/>
                            <w:bottom w:val="none" w:sz="0" w:space="0" w:color="auto"/>
                            <w:right w:val="none" w:sz="0" w:space="0" w:color="auto"/>
                          </w:divBdr>
                          <w:divsChild>
                            <w:div w:id="447167974">
                              <w:marLeft w:val="0"/>
                              <w:marRight w:val="0"/>
                              <w:marTop w:val="0"/>
                              <w:marBottom w:val="0"/>
                              <w:divBdr>
                                <w:top w:val="none" w:sz="0" w:space="0" w:color="auto"/>
                                <w:left w:val="none" w:sz="0" w:space="0" w:color="auto"/>
                                <w:bottom w:val="none" w:sz="0" w:space="0" w:color="auto"/>
                                <w:right w:val="none" w:sz="0" w:space="0" w:color="auto"/>
                              </w:divBdr>
                              <w:divsChild>
                                <w:div w:id="654144958">
                                  <w:marLeft w:val="0"/>
                                  <w:marRight w:val="0"/>
                                  <w:marTop w:val="0"/>
                                  <w:marBottom w:val="0"/>
                                  <w:divBdr>
                                    <w:top w:val="none" w:sz="0" w:space="0" w:color="auto"/>
                                    <w:left w:val="none" w:sz="0" w:space="0" w:color="auto"/>
                                    <w:bottom w:val="none" w:sz="0" w:space="0" w:color="auto"/>
                                    <w:right w:val="none" w:sz="0" w:space="0" w:color="auto"/>
                                  </w:divBdr>
                                  <w:divsChild>
                                    <w:div w:id="93744373">
                                      <w:marLeft w:val="0"/>
                                      <w:marRight w:val="0"/>
                                      <w:marTop w:val="0"/>
                                      <w:marBottom w:val="0"/>
                                      <w:divBdr>
                                        <w:top w:val="none" w:sz="0" w:space="0" w:color="auto"/>
                                        <w:left w:val="none" w:sz="0" w:space="0" w:color="auto"/>
                                        <w:bottom w:val="none" w:sz="0" w:space="0" w:color="auto"/>
                                        <w:right w:val="none" w:sz="0" w:space="0" w:color="auto"/>
                                      </w:divBdr>
                                      <w:divsChild>
                                        <w:div w:id="10042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29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ieeexplore.ieee.org/search/searchresult.jsp?searchWithin=p_Authors:.QT.Meng,%20Q..QT.&amp;newsearch=partialPref" TargetMode="External"/><Relationship Id="rId18" Type="http://schemas.openxmlformats.org/officeDocument/2006/relationships/hyperlink" Target="http://www.Plz_Send_The_Codes.com" TargetMode="External"/><Relationship Id="rId26" Type="http://schemas.openxmlformats.org/officeDocument/2006/relationships/image" Target="media/image8.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eg"/><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file:///C:\Documents%20and%20Settings\abais\My%20Documents\Downloads\www.Plz_Send_The_Codes.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file:///C:\Documents%20and%20Settings\abais\My%20Documents\Downloads\www.Plz_Send_The_Codes.com"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hyperlink" Target="http://www.Plz_Send_The_Code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eeexplore.ieee.org/xpl/mostRecentIssue.jsp?punumber=982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hyperlink" Target="http://www.Plz_Send_The_Codes.com" TargetMode="External"/><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http://www.cs.sjsu.edu/home_aux_files/cslogo.gif" TargetMode="External"/><Relationship Id="rId14" Type="http://schemas.openxmlformats.org/officeDocument/2006/relationships/hyperlink" Target="http://ieeexplore.ieee.org/xpl/login.jsp?tp=&amp;arnumber=1438894&amp;url=http%3A%2F%2Fieeexplore.ieee.org%2Fiel5%2F9824%2F30991%2F01438894.pdf%3Farnumber%3D1438894"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F2167-1EB1-46C9-AD96-B39E39B1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42</Pages>
  <Words>6524</Words>
  <Characters>37188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Use Case Form</vt:lpstr>
    </vt:vector>
  </TitlesOfParts>
  <Company>Grizli777</Company>
  <LinksUpToDate>false</LinksUpToDate>
  <CharactersWithSpaces>43625</CharactersWithSpaces>
  <SharedDoc>false</SharedDoc>
  <HLinks>
    <vt:vector size="78" baseType="variant">
      <vt:variant>
        <vt:i4>5439584</vt:i4>
      </vt:variant>
      <vt:variant>
        <vt:i4>72</vt:i4>
      </vt:variant>
      <vt:variant>
        <vt:i4>0</vt:i4>
      </vt:variant>
      <vt:variant>
        <vt:i4>5</vt:i4>
      </vt:variant>
      <vt:variant>
        <vt:lpwstr>http://en.wikipedia.org/wiki/Non-functional_requirement</vt:lpwstr>
      </vt:variant>
      <vt:variant>
        <vt:lpwstr/>
      </vt:variant>
      <vt:variant>
        <vt:i4>1376319</vt:i4>
      </vt:variant>
      <vt:variant>
        <vt:i4>65</vt:i4>
      </vt:variant>
      <vt:variant>
        <vt:i4>0</vt:i4>
      </vt:variant>
      <vt:variant>
        <vt:i4>5</vt:i4>
      </vt:variant>
      <vt:variant>
        <vt:lpwstr/>
      </vt:variant>
      <vt:variant>
        <vt:lpwstr>_Toc262563929</vt:lpwstr>
      </vt:variant>
      <vt:variant>
        <vt:i4>1376319</vt:i4>
      </vt:variant>
      <vt:variant>
        <vt:i4>59</vt:i4>
      </vt:variant>
      <vt:variant>
        <vt:i4>0</vt:i4>
      </vt:variant>
      <vt:variant>
        <vt:i4>5</vt:i4>
      </vt:variant>
      <vt:variant>
        <vt:lpwstr/>
      </vt:variant>
      <vt:variant>
        <vt:lpwstr>_Toc262563928</vt:lpwstr>
      </vt:variant>
      <vt:variant>
        <vt:i4>1376319</vt:i4>
      </vt:variant>
      <vt:variant>
        <vt:i4>53</vt:i4>
      </vt:variant>
      <vt:variant>
        <vt:i4>0</vt:i4>
      </vt:variant>
      <vt:variant>
        <vt:i4>5</vt:i4>
      </vt:variant>
      <vt:variant>
        <vt:lpwstr/>
      </vt:variant>
      <vt:variant>
        <vt:lpwstr>_Toc262563927</vt:lpwstr>
      </vt:variant>
      <vt:variant>
        <vt:i4>1376319</vt:i4>
      </vt:variant>
      <vt:variant>
        <vt:i4>47</vt:i4>
      </vt:variant>
      <vt:variant>
        <vt:i4>0</vt:i4>
      </vt:variant>
      <vt:variant>
        <vt:i4>5</vt:i4>
      </vt:variant>
      <vt:variant>
        <vt:lpwstr/>
      </vt:variant>
      <vt:variant>
        <vt:lpwstr>_Toc262563926</vt:lpwstr>
      </vt:variant>
      <vt:variant>
        <vt:i4>1376319</vt:i4>
      </vt:variant>
      <vt:variant>
        <vt:i4>41</vt:i4>
      </vt:variant>
      <vt:variant>
        <vt:i4>0</vt:i4>
      </vt:variant>
      <vt:variant>
        <vt:i4>5</vt:i4>
      </vt:variant>
      <vt:variant>
        <vt:lpwstr/>
      </vt:variant>
      <vt:variant>
        <vt:lpwstr>_Toc262563925</vt:lpwstr>
      </vt:variant>
      <vt:variant>
        <vt:i4>1376319</vt:i4>
      </vt:variant>
      <vt:variant>
        <vt:i4>35</vt:i4>
      </vt:variant>
      <vt:variant>
        <vt:i4>0</vt:i4>
      </vt:variant>
      <vt:variant>
        <vt:i4>5</vt:i4>
      </vt:variant>
      <vt:variant>
        <vt:lpwstr/>
      </vt:variant>
      <vt:variant>
        <vt:lpwstr>_Toc262563924</vt:lpwstr>
      </vt:variant>
      <vt:variant>
        <vt:i4>1376319</vt:i4>
      </vt:variant>
      <vt:variant>
        <vt:i4>29</vt:i4>
      </vt:variant>
      <vt:variant>
        <vt:i4>0</vt:i4>
      </vt:variant>
      <vt:variant>
        <vt:i4>5</vt:i4>
      </vt:variant>
      <vt:variant>
        <vt:lpwstr/>
      </vt:variant>
      <vt:variant>
        <vt:lpwstr>_Toc262563923</vt:lpwstr>
      </vt:variant>
      <vt:variant>
        <vt:i4>1376319</vt:i4>
      </vt:variant>
      <vt:variant>
        <vt:i4>23</vt:i4>
      </vt:variant>
      <vt:variant>
        <vt:i4>0</vt:i4>
      </vt:variant>
      <vt:variant>
        <vt:i4>5</vt:i4>
      </vt:variant>
      <vt:variant>
        <vt:lpwstr/>
      </vt:variant>
      <vt:variant>
        <vt:lpwstr>_Toc262563922</vt:lpwstr>
      </vt:variant>
      <vt:variant>
        <vt:i4>1376319</vt:i4>
      </vt:variant>
      <vt:variant>
        <vt:i4>17</vt:i4>
      </vt:variant>
      <vt:variant>
        <vt:i4>0</vt:i4>
      </vt:variant>
      <vt:variant>
        <vt:i4>5</vt:i4>
      </vt:variant>
      <vt:variant>
        <vt:lpwstr/>
      </vt:variant>
      <vt:variant>
        <vt:lpwstr>_Toc262563921</vt:lpwstr>
      </vt:variant>
      <vt:variant>
        <vt:i4>1376319</vt:i4>
      </vt:variant>
      <vt:variant>
        <vt:i4>11</vt:i4>
      </vt:variant>
      <vt:variant>
        <vt:i4>0</vt:i4>
      </vt:variant>
      <vt:variant>
        <vt:i4>5</vt:i4>
      </vt:variant>
      <vt:variant>
        <vt:lpwstr/>
      </vt:variant>
      <vt:variant>
        <vt:lpwstr>_Toc262563920</vt:lpwstr>
      </vt:variant>
      <vt:variant>
        <vt:i4>1441855</vt:i4>
      </vt:variant>
      <vt:variant>
        <vt:i4>5</vt:i4>
      </vt:variant>
      <vt:variant>
        <vt:i4>0</vt:i4>
      </vt:variant>
      <vt:variant>
        <vt:i4>5</vt:i4>
      </vt:variant>
      <vt:variant>
        <vt:lpwstr/>
      </vt:variant>
      <vt:variant>
        <vt:lpwstr>_Toc262563919</vt:lpwstr>
      </vt:variant>
      <vt:variant>
        <vt:i4>4718595</vt:i4>
      </vt:variant>
      <vt:variant>
        <vt:i4>2235</vt:i4>
      </vt:variant>
      <vt:variant>
        <vt:i4>1025</vt:i4>
      </vt:variant>
      <vt:variant>
        <vt:i4>1</vt:i4>
      </vt:variant>
      <vt:variant>
        <vt:lpwstr>http://www.cs.sjsu.edu/home_aux_files/cslogo.gif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Case Form</dc:title>
  <dc:creator>abais</dc:creator>
  <cp:lastModifiedBy>abais</cp:lastModifiedBy>
  <cp:revision>8</cp:revision>
  <cp:lastPrinted>2010-02-04T02:54:00Z</cp:lastPrinted>
  <dcterms:created xsi:type="dcterms:W3CDTF">2012-07-09T05:47:00Z</dcterms:created>
  <dcterms:modified xsi:type="dcterms:W3CDTF">2012-07-09T06:05:00Z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